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F2D66E5" w14:textId="77777777" w:rsidR="009101D8" w:rsidRPr="000B6432" w:rsidRDefault="0060003D" w:rsidP="00783484">
      <w:pPr>
        <w:pStyle w:val="01PaperTitle"/>
      </w:pPr>
      <w:r w:rsidRPr="0060003D">
        <w:t xml:space="preserve">High-throughput </w:t>
      </w:r>
      <w:r w:rsidR="007B0F3D">
        <w:rPr>
          <w:rFonts w:hint="eastAsia"/>
          <w:lang w:eastAsia="ja-JP"/>
        </w:rPr>
        <w:t xml:space="preserve">and long-term </w:t>
      </w:r>
      <w:r w:rsidRPr="0060003D">
        <w:t>observation of compartmentalized biochemical oscillators</w:t>
      </w:r>
      <w:r>
        <w:t xml:space="preserve"> </w:t>
      </w:r>
    </w:p>
    <w:p w14:paraId="2BD12EB1" w14:textId="77777777" w:rsidR="009101D8" w:rsidRPr="000B6432" w:rsidRDefault="00DD3790" w:rsidP="009101D8">
      <w:pPr>
        <w:pStyle w:val="02PaperAuthors"/>
        <w:rPr>
          <w:lang w:eastAsia="ja-JP"/>
        </w:rPr>
      </w:pPr>
      <w:r w:rsidRPr="0060003D">
        <w:t>K</w:t>
      </w:r>
      <w:r w:rsidR="00E30EF8">
        <w:rPr>
          <w:rFonts w:hint="eastAsia"/>
          <w:lang w:eastAsia="ja-JP"/>
        </w:rPr>
        <w:t>oshi</w:t>
      </w:r>
      <w:r w:rsidRPr="0060003D">
        <w:t xml:space="preserve"> Hasatani</w:t>
      </w:r>
      <w:r w:rsidR="000230F4" w:rsidRPr="004D22C6">
        <w:rPr>
          <w:vertAlign w:val="superscript"/>
          <w:lang w:eastAsia="ja-JP"/>
        </w:rPr>
        <w:t>a</w:t>
      </w:r>
      <w:r w:rsidRPr="0060003D">
        <w:t>, M</w:t>
      </w:r>
      <w:r w:rsidR="00E30EF8">
        <w:rPr>
          <w:rFonts w:hint="eastAsia"/>
          <w:lang w:eastAsia="ja-JP"/>
        </w:rPr>
        <w:t>atthieu</w:t>
      </w:r>
      <w:r w:rsidRPr="0060003D">
        <w:t xml:space="preserve"> Leocmach</w:t>
      </w:r>
      <w:r w:rsidR="000230F4">
        <w:rPr>
          <w:rFonts w:hint="eastAsia"/>
          <w:vertAlign w:val="superscript"/>
          <w:lang w:eastAsia="ja-JP"/>
        </w:rPr>
        <w:t>b</w:t>
      </w:r>
      <w:r w:rsidRPr="0060003D">
        <w:t>, A</w:t>
      </w:r>
      <w:r w:rsidR="00E30EF8">
        <w:rPr>
          <w:rFonts w:hint="eastAsia"/>
          <w:lang w:eastAsia="ja-JP"/>
        </w:rPr>
        <w:t>nthony</w:t>
      </w:r>
      <w:r w:rsidR="00652106">
        <w:t xml:space="preserve"> </w:t>
      </w:r>
      <w:r w:rsidRPr="0060003D">
        <w:t>J. Genot</w:t>
      </w:r>
      <w:r w:rsidR="000230F4" w:rsidRPr="006A2137">
        <w:rPr>
          <w:rFonts w:hint="eastAsia"/>
          <w:vertAlign w:val="superscript"/>
          <w:lang w:eastAsia="ja-JP"/>
        </w:rPr>
        <w:t>a</w:t>
      </w:r>
      <w:r w:rsidRPr="0060003D">
        <w:t xml:space="preserve">, </w:t>
      </w:r>
      <w:r w:rsidR="00007213">
        <w:t>André Est</w:t>
      </w:r>
      <w:r w:rsidR="00F00F19">
        <w:rPr>
          <w:lang w:val="en-US"/>
        </w:rPr>
        <w:t>é</w:t>
      </w:r>
      <w:r w:rsidR="00007213">
        <w:t>vez-Torres</w:t>
      </w:r>
      <w:r w:rsidR="00007213" w:rsidRPr="004D22C6">
        <w:rPr>
          <w:vertAlign w:val="superscript"/>
        </w:rPr>
        <w:t>c</w:t>
      </w:r>
      <w:r w:rsidR="00007213">
        <w:t xml:space="preserve">, </w:t>
      </w:r>
      <w:r w:rsidRPr="0060003D">
        <w:t>T</w:t>
      </w:r>
      <w:r w:rsidR="00E30EF8">
        <w:rPr>
          <w:rFonts w:hint="eastAsia"/>
          <w:lang w:eastAsia="ja-JP"/>
        </w:rPr>
        <w:t>eruo</w:t>
      </w:r>
      <w:r w:rsidRPr="0060003D">
        <w:t xml:space="preserve"> Fujii</w:t>
      </w:r>
      <w:r w:rsidR="000230F4" w:rsidRPr="006A2137">
        <w:rPr>
          <w:rFonts w:hint="eastAsia"/>
          <w:vertAlign w:val="superscript"/>
          <w:lang w:eastAsia="ja-JP"/>
        </w:rPr>
        <w:t>a</w:t>
      </w:r>
      <w:r w:rsidRPr="0060003D">
        <w:t>, Y</w:t>
      </w:r>
      <w:r w:rsidR="00E30EF8">
        <w:rPr>
          <w:rFonts w:hint="eastAsia"/>
          <w:lang w:eastAsia="ja-JP"/>
        </w:rPr>
        <w:t>annick</w:t>
      </w:r>
      <w:r w:rsidRPr="0060003D">
        <w:t xml:space="preserve"> Rondelez</w:t>
      </w:r>
      <w:r w:rsidR="000230F4" w:rsidRPr="006A2137">
        <w:rPr>
          <w:rFonts w:hint="eastAsia"/>
          <w:vertAlign w:val="superscript"/>
          <w:lang w:eastAsia="ja-JP"/>
        </w:rPr>
        <w:t>a</w:t>
      </w:r>
      <w:r w:rsidR="000230F4">
        <w:rPr>
          <w:rFonts w:hint="eastAsia"/>
          <w:vertAlign w:val="superscript"/>
          <w:lang w:eastAsia="ja-JP"/>
        </w:rPr>
        <w:t>*</w:t>
      </w:r>
    </w:p>
    <w:p w14:paraId="12F90B6E" w14:textId="77777777" w:rsidR="009101D8" w:rsidRPr="000B6432" w:rsidRDefault="00336344" w:rsidP="009101D8">
      <w:pPr>
        <w:pStyle w:val="L1Receivedaccepteddates"/>
      </w:pPr>
      <w:r>
        <w:t xml:space="preserve">Received (in XXX, XXX) </w:t>
      </w:r>
      <w:r w:rsidR="00677018">
        <w:t>Xth</w:t>
      </w:r>
      <w:r>
        <w:t xml:space="preserve"> </w:t>
      </w:r>
      <w:r w:rsidR="00677018">
        <w:t>XXXXXXXXX</w:t>
      </w:r>
      <w:r>
        <w:t xml:space="preserve"> 20</w:t>
      </w:r>
      <w:r w:rsidR="00DD73E8">
        <w:t>X</w:t>
      </w:r>
      <w:r w:rsidR="00677018">
        <w:t>X</w:t>
      </w:r>
      <w:r>
        <w:t xml:space="preserve">, </w:t>
      </w:r>
      <w:r w:rsidR="00512302">
        <w:t>Accept</w:t>
      </w:r>
      <w:r>
        <w:t xml:space="preserve">ed </w:t>
      </w:r>
      <w:r w:rsidR="00677018">
        <w:t>Xth XXXXXXXXX 20</w:t>
      </w:r>
      <w:r w:rsidR="00DD73E8">
        <w:t>X</w:t>
      </w:r>
      <w:r w:rsidR="00677018">
        <w:t>X</w:t>
      </w:r>
    </w:p>
    <w:p w14:paraId="7738273E" w14:textId="77777777" w:rsidR="009101D8" w:rsidRDefault="009101D8" w:rsidP="009101D8">
      <w:pPr>
        <w:pStyle w:val="L2DOI"/>
      </w:pPr>
      <w:r w:rsidRPr="000B6432">
        <w:t>DOI: 10.1039/b</w:t>
      </w:r>
      <w:r w:rsidR="00336344">
        <w:t>000000x</w:t>
      </w:r>
    </w:p>
    <w:p w14:paraId="40465CC6" w14:textId="77777777" w:rsidR="00F41228" w:rsidRDefault="00F41228" w:rsidP="003F4A2D">
      <w:pPr>
        <w:pStyle w:val="08ArticleText"/>
        <w:sectPr w:rsidR="00F4122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endnotePr>
            <w:numFmt w:val="decimal"/>
          </w:endnotePr>
          <w:pgSz w:w="11907" w:h="15593" w:code="123"/>
          <w:pgMar w:top="1021" w:right="907" w:bottom="1021" w:left="1077" w:header="227" w:footer="624" w:gutter="0"/>
          <w:lnNumType w:countBy="5" w:distance="57"/>
          <w:pgNumType w:start="1"/>
          <w:cols w:space="397"/>
          <w:titlePg/>
          <w:docGrid w:linePitch="360"/>
        </w:sectPr>
      </w:pPr>
    </w:p>
    <w:p w14:paraId="6661FD75" w14:textId="7F5D242B" w:rsidR="001B4549" w:rsidRPr="005654E1" w:rsidRDefault="0098527D" w:rsidP="001B4549">
      <w:pPr>
        <w:pStyle w:val="03Abstract"/>
        <w:rPr>
          <w:b w:val="0"/>
        </w:rPr>
      </w:pPr>
      <w:r>
        <w:lastRenderedPageBreak/>
        <w:t>We report the splitting of a</w:t>
      </w:r>
      <w:r w:rsidR="00FB18A2">
        <w:t>n</w:t>
      </w:r>
      <w:r>
        <w:t xml:space="preserve"> </w:t>
      </w:r>
      <w:r w:rsidR="00DA291F">
        <w:t xml:space="preserve">oscillating </w:t>
      </w:r>
      <w:r w:rsidR="0001538F">
        <w:t xml:space="preserve">DNA </w:t>
      </w:r>
      <w:r w:rsidR="00DA291F">
        <w:t>circuit</w:t>
      </w:r>
      <w:r w:rsidR="007E717E">
        <w:t xml:space="preserve"> in</w:t>
      </w:r>
      <w:r w:rsidR="00FB18A2">
        <w:t>to</w:t>
      </w:r>
      <w:r>
        <w:t xml:space="preserve"> </w:t>
      </w:r>
      <w:r w:rsidR="00FB18A2">
        <w:t>~700 droplets</w:t>
      </w:r>
      <w:r>
        <w:t xml:space="preserve"> with</w:t>
      </w:r>
      <w:r w:rsidR="000159B3">
        <w:rPr>
          <w:rFonts w:hint="eastAsia"/>
          <w:lang w:eastAsia="ja-JP"/>
        </w:rPr>
        <w:t xml:space="preserve"> </w:t>
      </w:r>
      <w:proofErr w:type="spellStart"/>
      <w:r w:rsidR="000159B3">
        <w:rPr>
          <w:rFonts w:hint="eastAsia"/>
          <w:lang w:eastAsia="ja-JP"/>
        </w:rPr>
        <w:t>picoliter</w:t>
      </w:r>
      <w:proofErr w:type="spellEnd"/>
      <w:r w:rsidR="000159B3">
        <w:rPr>
          <w:rFonts w:hint="eastAsia"/>
          <w:lang w:eastAsia="ja-JP"/>
        </w:rPr>
        <w:t xml:space="preserve"> </w:t>
      </w:r>
      <w:r>
        <w:t>volumes. Upon incubation</w:t>
      </w:r>
      <w:r w:rsidR="00DA291F">
        <w:t xml:space="preserve"> at constant temperature</w:t>
      </w:r>
      <w:r>
        <w:t xml:space="preserve">, </w:t>
      </w:r>
      <w:r w:rsidR="0001538F">
        <w:t xml:space="preserve">the </w:t>
      </w:r>
      <w:r>
        <w:t>droplet</w:t>
      </w:r>
      <w:r w:rsidR="0001538F">
        <w:t>s</w:t>
      </w:r>
      <w:r>
        <w:t xml:space="preserve"> </w:t>
      </w:r>
      <w:r w:rsidR="00DA291F">
        <w:t xml:space="preserve">display sustained oscillations </w:t>
      </w:r>
      <w:r w:rsidR="009410FF">
        <w:t xml:space="preserve">that can be observed for more </w:t>
      </w:r>
      <w:r w:rsidR="00104AF3">
        <w:t>tha</w:t>
      </w:r>
      <w:r w:rsidR="00104AF3">
        <w:rPr>
          <w:rFonts w:hint="eastAsia"/>
          <w:lang w:eastAsia="ja-JP"/>
        </w:rPr>
        <w:t>n</w:t>
      </w:r>
      <w:r w:rsidR="00104AF3">
        <w:t xml:space="preserve"> </w:t>
      </w:r>
      <w:r w:rsidR="009410FF">
        <w:t xml:space="preserve">a day. Superimposed to the bulk behaviour, we find </w:t>
      </w:r>
      <w:r w:rsidR="00282D32">
        <w:t xml:space="preserve">two intriguing </w:t>
      </w:r>
      <w:r w:rsidR="009410FF">
        <w:t xml:space="preserve">new </w:t>
      </w:r>
      <w:proofErr w:type="spellStart"/>
      <w:r w:rsidR="00282D32">
        <w:t>phenoma</w:t>
      </w:r>
      <w:proofErr w:type="spellEnd"/>
      <w:r w:rsidR="00282D32">
        <w:t xml:space="preserve"> </w:t>
      </w:r>
      <w:r w:rsidR="00B65837">
        <w:rPr>
          <w:rFonts w:ascii="MS Mincho" w:eastAsia="MS Mincho" w:hAnsi="MS Mincho" w:hint="eastAsia"/>
          <w:lang w:eastAsia="ja-JP"/>
        </w:rPr>
        <w:t>‒</w:t>
      </w:r>
      <w:r w:rsidR="00B65837">
        <w:rPr>
          <w:rFonts w:hint="eastAsia"/>
          <w:lang w:eastAsia="ja-JP"/>
        </w:rPr>
        <w:t xml:space="preserve"> </w:t>
      </w:r>
      <w:r w:rsidR="00282D32" w:rsidRPr="000F62C3">
        <w:t xml:space="preserve">slow </w:t>
      </w:r>
      <w:proofErr w:type="spellStart"/>
      <w:r w:rsidR="00282D32" w:rsidRPr="000F62C3">
        <w:t>desynchronization</w:t>
      </w:r>
      <w:proofErr w:type="spellEnd"/>
      <w:r w:rsidR="009410FF" w:rsidRPr="000F62C3">
        <w:t xml:space="preserve"> between the compartments</w:t>
      </w:r>
      <w:r w:rsidR="00282D32" w:rsidRPr="000F62C3">
        <w:t xml:space="preserve"> and kinematic </w:t>
      </w:r>
      <w:r w:rsidR="009A18E1" w:rsidRPr="000F62C3">
        <w:t xml:space="preserve">spatial </w:t>
      </w:r>
      <w:r w:rsidR="00282D32" w:rsidRPr="000F62C3">
        <w:t>waves</w:t>
      </w:r>
      <w:r w:rsidR="00B65837">
        <w:rPr>
          <w:rFonts w:hint="eastAsia"/>
          <w:lang w:eastAsia="ja-JP"/>
        </w:rPr>
        <w:t xml:space="preserve"> </w:t>
      </w:r>
      <w:r w:rsidR="00B65837">
        <w:rPr>
          <w:rFonts w:ascii="MS Mincho" w:eastAsia="MS Mincho" w:hAnsi="MS Mincho" w:hint="eastAsia"/>
          <w:lang w:eastAsia="ja-JP"/>
        </w:rPr>
        <w:t>‒</w:t>
      </w:r>
      <w:r w:rsidR="009410FF">
        <w:t xml:space="preserve"> and </w:t>
      </w:r>
      <w:r w:rsidR="00104AF3">
        <w:rPr>
          <w:rFonts w:hint="eastAsia"/>
          <w:lang w:eastAsia="ja-JP"/>
        </w:rPr>
        <w:t>investigate</w:t>
      </w:r>
      <w:r w:rsidR="00104AF3">
        <w:t xml:space="preserve"> </w:t>
      </w:r>
      <w:r w:rsidR="009410FF">
        <w:t>their possible origins</w:t>
      </w:r>
      <w:r w:rsidR="00282D32">
        <w:t xml:space="preserve">. </w:t>
      </w:r>
      <w:r w:rsidR="001F4F71">
        <w:t>This approach provide</w:t>
      </w:r>
      <w:r w:rsidR="00DA291F">
        <w:t>s</w:t>
      </w:r>
      <w:r w:rsidR="001F4F71">
        <w:t xml:space="preserve"> </w:t>
      </w:r>
      <w:r w:rsidR="007F3240">
        <w:t xml:space="preserve">a route </w:t>
      </w:r>
      <w:r w:rsidR="001F4F71">
        <w:t xml:space="preserve">to </w:t>
      </w:r>
      <w:r w:rsidR="009410FF">
        <w:t>study</w:t>
      </w:r>
      <w:r w:rsidR="007F3240">
        <w:t xml:space="preserve"> the influence of small volume</w:t>
      </w:r>
      <w:r w:rsidR="009410FF">
        <w:t xml:space="preserve"> effects</w:t>
      </w:r>
      <w:r w:rsidR="007F3240">
        <w:t xml:space="preserve"> in biology, </w:t>
      </w:r>
      <w:r w:rsidR="00652106">
        <w:t xml:space="preserve">and </w:t>
      </w:r>
      <w:r w:rsidR="009410FF">
        <w:t xml:space="preserve">paves the way to </w:t>
      </w:r>
      <w:r w:rsidR="00652106">
        <w:t xml:space="preserve">technological </w:t>
      </w:r>
      <w:r w:rsidR="009410FF">
        <w:t>applications of compartmentalized molecular programs controlling</w:t>
      </w:r>
      <w:r w:rsidR="007E717E">
        <w:t xml:space="preserve"> complex dynamics.</w:t>
      </w:r>
    </w:p>
    <w:p w14:paraId="58455010" w14:textId="22D87B16" w:rsidR="00C5263F" w:rsidRDefault="00C5263F" w:rsidP="00CD6450">
      <w:pPr>
        <w:pStyle w:val="08ArticleText"/>
        <w:rPr>
          <w:lang w:eastAsia="ja-JP"/>
        </w:rPr>
      </w:pPr>
      <w:r>
        <w:rPr>
          <w:rFonts w:hint="eastAsia"/>
          <w:lang w:eastAsia="ja-JP"/>
        </w:rPr>
        <w:t>R</w:t>
      </w:r>
      <w:r w:rsidR="00C751B2" w:rsidRPr="004D22C6">
        <w:rPr>
          <w:lang w:eastAsia="ja-JP"/>
        </w:rPr>
        <w:t xml:space="preserve">ecent progresses in molecular engineering have allowed the construction of synthetic </w:t>
      </w:r>
      <w:r w:rsidR="006C5A08" w:rsidRPr="004D22C6">
        <w:t xml:space="preserve">biochemical systems </w:t>
      </w:r>
      <w:r w:rsidR="00C751B2" w:rsidRPr="004D22C6">
        <w:rPr>
          <w:lang w:eastAsia="ja-JP"/>
        </w:rPr>
        <w:t xml:space="preserve">that </w:t>
      </w:r>
      <w:proofErr w:type="gramStart"/>
      <w:r w:rsidR="00C751B2" w:rsidRPr="004D22C6">
        <w:rPr>
          <w:lang w:eastAsia="ja-JP"/>
        </w:rPr>
        <w:t>display  subtle</w:t>
      </w:r>
      <w:proofErr w:type="gramEnd"/>
      <w:r w:rsidR="006C5A08" w:rsidRPr="004D22C6">
        <w:t xml:space="preserve"> dynamics such as oscillations or multistability</w:t>
      </w:r>
      <w:r w:rsidR="005E117C">
        <w:fldChar w:fldCharType="begin">
          <w:fldData xml:space="preserve">PEVuZE5vdGU+PENpdGU+PEF1dGhvcj5LaW08L0F1dGhvcj48WWVhcj4yMDA2PC9ZZWFyPjxJRFRl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=
</w:fldData>
        </w:fldChar>
      </w:r>
      <w:r w:rsidR="005E117C">
        <w:instrText xml:space="preserve"> ADDIN EN.CITE </w:instrText>
      </w:r>
      <w:r w:rsidR="005E117C">
        <w:fldChar w:fldCharType="begin">
          <w:fldData xml:space="preserve">PEVuZE5vdGU+PENpdGU+PEF1dGhvcj5LaW08L0F1dGhvcj48WWVhcj4yMDA2PC9ZZWFyPjxJRFRl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=
</w:fldData>
        </w:fldChar>
      </w:r>
      <w:r w:rsidR="005E117C">
        <w:instrText xml:space="preserve"> ADDIN EN.CITE.DATA </w:instrText>
      </w:r>
      <w:r w:rsidR="005E117C">
        <w:fldChar w:fldCharType="end"/>
      </w:r>
      <w:r w:rsidR="005E117C">
        <w:fldChar w:fldCharType="separate"/>
      </w:r>
      <w:r w:rsidR="005E117C" w:rsidRPr="005E117C">
        <w:rPr>
          <w:noProof/>
          <w:vertAlign w:val="superscript"/>
        </w:rPr>
        <w:t>1</w:t>
      </w:r>
      <w:r w:rsidR="005E117C">
        <w:fldChar w:fldCharType="end"/>
      </w:r>
      <w:r w:rsidR="006C5A08">
        <w:t>. The building of such molecular</w:t>
      </w:r>
      <w:r w:rsidR="00051C5E">
        <w:t xml:space="preserve"> programs from scratch </w:t>
      </w:r>
      <w:r w:rsidR="001B39C9">
        <w:t xml:space="preserve">yields </w:t>
      </w:r>
      <w:r w:rsidR="00051C5E">
        <w:t>a</w:t>
      </w:r>
      <w:r w:rsidR="006C5A08">
        <w:t xml:space="preserve"> unique glimpse of the challenges and locks that evolution had to </w:t>
      </w:r>
      <w:r w:rsidR="00656A38">
        <w:rPr>
          <w:rFonts w:hint="eastAsia"/>
          <w:lang w:eastAsia="ja-JP"/>
        </w:rPr>
        <w:t>overcome</w:t>
      </w:r>
      <w:r w:rsidR="00656A38">
        <w:t xml:space="preserve"> </w:t>
      </w:r>
      <w:r w:rsidR="006C5A08">
        <w:t>in its drift towards more and more complex life form</w:t>
      </w:r>
      <w:r w:rsidR="00051C5E">
        <w:t>s</w:t>
      </w:r>
      <w:r w:rsidR="006C5A08">
        <w:t xml:space="preserve">. Moreover, the inherent </w:t>
      </w:r>
      <w:r w:rsidR="00F93863">
        <w:t>biocompatibility of</w:t>
      </w:r>
      <w:r w:rsidR="006C5A08">
        <w:t xml:space="preserve"> these chemical </w:t>
      </w:r>
      <w:r w:rsidR="00F93863">
        <w:t xml:space="preserve">circuits </w:t>
      </w:r>
      <w:r w:rsidR="00051C5E">
        <w:t>supports their use</w:t>
      </w:r>
      <w:r w:rsidR="006C5A08">
        <w:t xml:space="preserve"> </w:t>
      </w:r>
      <w:r w:rsidR="009845F8">
        <w:t xml:space="preserve">to </w:t>
      </w:r>
      <w:r w:rsidR="006C5A08">
        <w:t xml:space="preserve">monitor and control biological processes. </w:t>
      </w:r>
    </w:p>
    <w:p w14:paraId="761D587D" w14:textId="431F951A" w:rsidR="00E73780" w:rsidRDefault="00734304" w:rsidP="00CD6450">
      <w:pPr>
        <w:pStyle w:val="08ArticleText"/>
        <w:rPr>
          <w:lang w:eastAsia="ja-JP"/>
        </w:rPr>
      </w:pPr>
      <w:r>
        <w:rPr>
          <w:rFonts w:hint="eastAsia"/>
          <w:lang w:eastAsia="ja-JP"/>
        </w:rPr>
        <w:tab/>
      </w:r>
      <w:r w:rsidR="00CD6450">
        <w:t>C</w:t>
      </w:r>
      <w:r w:rsidR="00F93863">
        <w:t xml:space="preserve">ompartmentalization of </w:t>
      </w:r>
      <w:r w:rsidR="00051C5E">
        <w:t xml:space="preserve">these </w:t>
      </w:r>
      <w:r w:rsidR="00F93863">
        <w:t xml:space="preserve">man-made dynamic systems </w:t>
      </w:r>
      <w:r w:rsidR="00CD6450">
        <w:t xml:space="preserve">would </w:t>
      </w:r>
      <w:r w:rsidR="00F93863">
        <w:t>offer</w:t>
      </w:r>
      <w:r w:rsidR="006C5A08">
        <w:t xml:space="preserve"> tantalizing additional </w:t>
      </w:r>
      <w:r w:rsidR="001B6274">
        <w:t xml:space="preserve">possibilities. </w:t>
      </w:r>
      <w:r w:rsidR="007C4A8E">
        <w:rPr>
          <w:rFonts w:hint="eastAsia"/>
          <w:lang w:eastAsia="ja-JP"/>
        </w:rPr>
        <w:t>Cell-sized compartments</w:t>
      </w:r>
      <w:r w:rsidR="00AB21B8">
        <w:rPr>
          <w:rFonts w:hint="eastAsia"/>
          <w:lang w:eastAsia="ja-JP"/>
        </w:rPr>
        <w:t xml:space="preserve"> (</w:t>
      </w:r>
      <w:ins w:id="0" w:author="Anthony" w:date="2013-05-16T14:10:00Z">
        <w:r w:rsidR="005143AC">
          <w:rPr>
            <w:rFonts w:hint="eastAsia"/>
            <w:lang w:eastAsia="ja-JP"/>
          </w:rPr>
          <w:t>~</w:t>
        </w:r>
      </w:ins>
      <w:r w:rsidR="00AB21B8">
        <w:rPr>
          <w:rFonts w:hint="eastAsia"/>
          <w:lang w:eastAsia="ja-JP"/>
        </w:rPr>
        <w:t>1</w:t>
      </w:r>
      <w:r w:rsidR="00AB21B8" w:rsidRPr="00924B97">
        <w:rPr>
          <w:rFonts w:hint="eastAsia"/>
          <w:lang w:eastAsia="ja-JP"/>
        </w:rPr>
        <w:t>-</w:t>
      </w:r>
      <w:r w:rsidR="00AB21B8" w:rsidRPr="00924B97">
        <w:rPr>
          <w:lang w:eastAsia="ja-JP"/>
        </w:rPr>
        <w:t>10</w:t>
      </w:r>
      <w:ins w:id="1" w:author="Anthony" w:date="2013-05-16T14:10:00Z">
        <w:r w:rsidR="005143AC">
          <w:rPr>
            <w:rFonts w:hint="eastAsia"/>
            <w:lang w:eastAsia="ja-JP"/>
          </w:rPr>
          <w:t>0</w:t>
        </w:r>
      </w:ins>
      <w:ins w:id="2" w:author="Yannick Rondelez" w:date="2013-05-13T07:41:00Z">
        <w:del w:id="3" w:author="Anthony" w:date="2013-05-16T14:10:00Z">
          <w:r w:rsidR="000F62C3" w:rsidRPr="00924B97" w:rsidDel="00C427DF">
            <w:rPr>
              <w:lang w:val="en-US" w:eastAsia="ja-JP"/>
            </w:rPr>
            <w:delText>0</w:delText>
          </w:r>
        </w:del>
        <w:del w:id="4" w:author="Anthony" w:date="2013-05-15T12:02:00Z">
          <w:r w:rsidR="000F62C3" w:rsidRPr="00924B97" w:rsidDel="00924B97">
            <w:rPr>
              <w:lang w:val="en-US" w:eastAsia="ja-JP"/>
            </w:rPr>
            <w:delText>(?)</w:delText>
          </w:r>
        </w:del>
      </w:ins>
      <w:ins w:id="5" w:author="Anthony" w:date="2013-05-15T12:02:00Z">
        <w:r w:rsidR="00924B97">
          <w:rPr>
            <w:rFonts w:hint="eastAsia"/>
            <w:lang w:val="en-US" w:eastAsia="ja-JP"/>
          </w:rPr>
          <w:t xml:space="preserve"> </w:t>
        </w:r>
      </w:ins>
      <w:r w:rsidR="00F551FC">
        <w:t>µm</w:t>
      </w:r>
      <w:r w:rsidR="00AB21B8">
        <w:rPr>
          <w:rFonts w:hint="eastAsia"/>
          <w:lang w:eastAsia="ja-JP"/>
        </w:rPr>
        <w:t xml:space="preserve">) </w:t>
      </w:r>
      <w:r w:rsidR="006C5A08">
        <w:t>may provide a</w:t>
      </w:r>
      <w:r w:rsidR="00DD3790">
        <w:t xml:space="preserve"> model of </w:t>
      </w:r>
      <w:r w:rsidR="00051C5E">
        <w:t xml:space="preserve">biotic or </w:t>
      </w:r>
      <w:r w:rsidR="00DD3790">
        <w:t>prebiotic organization</w:t>
      </w:r>
      <w:r w:rsidR="00E85DA3">
        <w:fldChar w:fldCharType="begin"/>
      </w:r>
      <w:r w:rsidR="00E85DA3">
        <w:instrText xml:space="preserve"> ADDIN EN.CITE &lt;EndNote&gt;&lt;Cite&gt;&lt;Author&gt;Szostak&lt;/Author&gt;&lt;Year&gt;2001&lt;/Year&gt;&lt;IDText&gt;Synthesizing life&lt;/IDText&gt;&lt;DisplayText&gt;&lt;style face="superscript"&gt;2&lt;/style&gt;&lt;/DisplayText&gt;&lt;record&gt;&lt;dates&gt;&lt;pub-dates&gt;&lt;date&gt;Jan&lt;/date&gt;&lt;/pub-dates&gt;&lt;year&gt;2001&lt;/year&gt;&lt;/dates&gt;&lt;urls&gt;&lt;related-urls&gt;&lt;url&gt;&amp;lt;Go to ISI&amp;gt;://WOS:000166434300060&lt;/url&gt;&lt;/related-urls&gt;&lt;/urls&gt;&lt;isbn&gt;0028-0836&lt;/isbn&gt;&lt;titles&gt;&lt;title&gt;Synthesizing life&lt;/title&gt;&lt;secondary-title&gt;Nature&lt;/secondary-title&gt;&lt;/titles&gt;&lt;pages&gt;387-390&lt;/pages&gt;&lt;number&gt;6818&lt;/number&gt;&lt;contributors&gt;&lt;authors&gt;&lt;author&gt;Szostak, J. W.&lt;/author&gt;&lt;author&gt;Bartel, D. P.&lt;/author&gt;&lt;author&gt;Luisi, P. L.&lt;/author&gt;&lt;/authors&gt;&lt;/contributors&gt;&lt;added-date format="utc"&gt;1359435121&lt;/added-date&gt;&lt;ref-type name="Journal Article"&gt;17&lt;/ref-type&gt;&lt;rec-number&gt;1121&lt;/rec-number&gt;&lt;last-updated-date format="utc"&gt;1359435121&lt;/last-updated-date&gt;&lt;accession-num&gt;WOS:000166434300060&lt;/accession-num&gt;&lt;electronic-resource-num&gt;10.1038/35053176&lt;/electronic-resource-num&gt;&lt;volume&gt;409&lt;/volume&gt;&lt;/record&gt;&lt;/Cite&gt;&lt;/EndNote&gt;</w:instrText>
      </w:r>
      <w:r w:rsidR="00E85DA3">
        <w:fldChar w:fldCharType="separate"/>
      </w:r>
      <w:r w:rsidR="00E85DA3" w:rsidRPr="00E85DA3">
        <w:rPr>
          <w:noProof/>
          <w:vertAlign w:val="superscript"/>
        </w:rPr>
        <w:t>2</w:t>
      </w:r>
      <w:r w:rsidR="00E85DA3">
        <w:fldChar w:fldCharType="end"/>
      </w:r>
      <w:r w:rsidR="00DD3790">
        <w:rPr>
          <w:rFonts w:hint="eastAsia"/>
          <w:lang w:eastAsia="ja-JP"/>
        </w:rPr>
        <w:t>.</w:t>
      </w:r>
      <w:r w:rsidR="00051C5E">
        <w:t xml:space="preserve"> For example, s</w:t>
      </w:r>
      <w:r w:rsidR="006C5A08">
        <w:t>tochastic effect</w:t>
      </w:r>
      <w:r w:rsidR="00051C5E">
        <w:t>s</w:t>
      </w:r>
      <w:r w:rsidR="006C5A08">
        <w:t xml:space="preserve"> arising from low numbers of molecules in small spaces are very important in biology</w:t>
      </w:r>
      <w:r w:rsidR="000C2589">
        <w:fldChar w:fldCharType="begin"/>
      </w:r>
      <w:r w:rsidR="000C2589">
        <w:instrText xml:space="preserve"> ADDIN EN.CITE &lt;EndNote&gt;&lt;Cite&gt;&lt;Author&gt;Tkacik&lt;/Author&gt;&lt;Year&gt;2009&lt;/Year&gt;&lt;IDText&gt;Diffusion, dimensionality, and noise in transcriptional regulation&lt;/IDText&gt;&lt;DisplayText&gt;&lt;style face="superscript"&gt;3&lt;/style&gt;&lt;/DisplayText&gt;&lt;record&gt;&lt;dates&gt;&lt;pub-dates&gt;&lt;date&gt;May&lt;/date&gt;&lt;/pub-dates&gt;&lt;year&gt;2009&lt;/year&gt;&lt;/dates&gt;&lt;urls&gt;&lt;related-urls&gt;&lt;url&gt;&amp;lt;Go to ISI&amp;gt;://WOS:000266500700079&lt;/url&gt;&lt;/related-urls&gt;&lt;/urls&gt;&lt;isbn&gt;1539-3755&lt;/isbn&gt;&lt;titles&gt;&lt;title&gt;Diffusion, dimensionality, and noise in transcriptional regulation&lt;/title&gt;&lt;secondary-title&gt;Physical Review E&lt;/secondary-title&gt;&lt;/titles&gt;&lt;number&gt;5&lt;/number&gt;&lt;contributors&gt;&lt;authors&gt;&lt;author&gt;Tkacik, G.&lt;/author&gt;&lt;author&gt;Bialek, W.&lt;/author&gt;&lt;/authors&gt;&lt;/contributors&gt;&lt;custom7&gt;051901&lt;/custom7&gt;&lt;added-date format="utc"&gt;1367372436&lt;/added-date&gt;&lt;ref-type name="Journal Article"&gt;17&lt;/ref-type&gt;&lt;rec-number&gt;1161&lt;/rec-number&gt;&lt;last-updated-date format="utc"&gt;1367372436&lt;/last-updated-date&gt;&lt;accession-num&gt;WOS:000266500700079&lt;/accession-num&gt;&lt;electronic-resource-num&gt;10.1103/PhysRevE.79.051901&lt;/electronic-resource-num&gt;&lt;volume&gt;79&lt;/volume&gt;&lt;/record&gt;&lt;/Cite&gt;&lt;Cite&gt;&lt;Author&gt;Perkins&lt;/Author&gt;&lt;Year&gt;2009&lt;/Year&gt;&lt;IDText&gt;Strategies for cellular decision-making&lt;/IDText&gt;&lt;record&gt;&lt;dates&gt;&lt;pub-dates&gt;&lt;date&gt;Nov&lt;/date&gt;&lt;/pub-dates&gt;&lt;year&gt;2009&lt;/year&gt;&lt;/dates&gt;&lt;urls&gt;&lt;related-urls&gt;&lt;url&gt;&amp;lt;Go to ISI&amp;gt;://WOS:000272308900008&lt;/url&gt;&lt;/related-urls&gt;&lt;/urls&gt;&lt;isbn&gt;1744-4292&lt;/isbn&gt;&lt;titles&gt;&lt;title&gt;Strategies for cellular decision-making&lt;/title&gt;&lt;secondary-title&gt;Molecular Systems Biology&lt;/secondary-title&gt;&lt;/titles&gt;&lt;contributors&gt;&lt;authors&gt;&lt;author&gt;Perkins, T. J.&lt;/author&gt;&lt;author&gt;Swain, P. S.&lt;/author&gt;&lt;/authors&gt;&lt;/contributors&gt;&lt;custom7&gt;326&lt;/custom7&gt;&lt;added-date format="utc"&gt;1367372489&lt;/added-date&gt;&lt;ref-type name="Journal Article"&gt;17&lt;/ref-type&gt;&lt;rec-number&gt;1162&lt;/rec-number&gt;&lt;last-updated-date format="utc"&gt;1367372489&lt;/last-updated-date&gt;&lt;accession-num&gt;WOS:000272308900008&lt;/accession-num&gt;&lt;electronic-resource-num&gt;10.1038/msb.2009.83&lt;/electronic-resource-num&gt;&lt;volume&gt;5&lt;/volume&gt;&lt;/record&gt;&lt;/Cite&gt;&lt;/EndNote&gt;</w:instrText>
      </w:r>
      <w:r w:rsidR="000C2589">
        <w:fldChar w:fldCharType="separate"/>
      </w:r>
      <w:r w:rsidR="000C2589" w:rsidRPr="000C2589">
        <w:rPr>
          <w:noProof/>
          <w:vertAlign w:val="superscript"/>
        </w:rPr>
        <w:t>3</w:t>
      </w:r>
      <w:r w:rsidR="000C2589">
        <w:fldChar w:fldCharType="end"/>
      </w:r>
      <w:r w:rsidR="006C5A08">
        <w:t>, but hardly explored outside of living systems. Synchronization of many autonomous elements using quorum sensing provide</w:t>
      </w:r>
      <w:r w:rsidR="00051C5E">
        <w:t>s another example</w:t>
      </w:r>
      <w:r w:rsidR="00FA6F88">
        <w:rPr>
          <w:rFonts w:hint="eastAsia"/>
          <w:lang w:eastAsia="ja-JP"/>
        </w:rPr>
        <w:t xml:space="preserve"> </w:t>
      </w:r>
      <w:r w:rsidR="00FA6F88">
        <w:rPr>
          <w:lang w:eastAsia="ja-JP"/>
        </w:rPr>
        <w:fldChar w:fldCharType="begin"/>
      </w:r>
      <w:r w:rsidR="00FA6F88">
        <w:rPr>
          <w:lang w:eastAsia="ja-JP"/>
        </w:rPr>
        <w:instrText xml:space="preserve"> ADDIN EN.CITE &lt;EndNote&gt;&lt;Cite&gt;&lt;Author&gt;Taylor&lt;/Author&gt;&lt;Year&gt;2009&lt;/Year&gt;&lt;IDText&gt;Dynamical Quorum Sensing and Synchronization in Large Populations of Chemical Oscillators&lt;/IDText&gt;&lt;DisplayText&gt;&lt;style face="superscript"&gt;4&lt;/style&gt;&lt;/DisplayText&gt;&lt;record&gt;&lt;dates&gt;&lt;pub-dates&gt;&lt;date&gt;Jan&lt;/date&gt;&lt;/pub-dates&gt;&lt;year&gt;2009&lt;/year&gt;&lt;/dates&gt;&lt;urls&gt;&lt;related-urls&gt;&lt;url&gt;&amp;lt;Go to ISI&amp;gt;://WOS:000262862800037&lt;/url&gt;&lt;/related-urls&gt;&lt;/urls&gt;&lt;isbn&gt;0036-8075&lt;/isbn&gt;&lt;titles&gt;&lt;title&gt;Dynamical Quorum Sensing and Synchronization in Large Populations of Chemical Oscillators&lt;/title&gt;&lt;secondary-title&gt;Science&lt;/secondary-title&gt;&lt;/titles&gt;&lt;pages&gt;614-617&lt;/pages&gt;&lt;number&gt;5914&lt;/number&gt;&lt;contributors&gt;&lt;authors&gt;&lt;author&gt;Taylor, A. F.&lt;/author&gt;&lt;author&gt;Tinsley, M. R.&lt;/author&gt;&lt;author&gt;Wang, F.&lt;/author&gt;&lt;author&gt;Huang, Z. Y.&lt;/author&gt;&lt;author&gt;Showalter, K.&lt;/author&gt;&lt;/authors&gt;&lt;/contributors&gt;&lt;added-date format="utc"&gt;1367372986&lt;/added-date&gt;&lt;ref-type name="Journal Article"&gt;17&lt;/ref-type&gt;&lt;rec-number&gt;1167&lt;/rec-number&gt;&lt;last-updated-date format="utc"&gt;1367372986&lt;/last-updated-date&gt;&lt;accession-num&gt;WOS:000262862800037&lt;/accession-num&gt;&lt;electronic-resource-num&gt;10.1126/science.1166253&lt;/electronic-resource-num&gt;&lt;volume&gt;323&lt;/volume&gt;&lt;/record&gt;&lt;/Cite&gt;&lt;/EndNote&gt;</w:instrText>
      </w:r>
      <w:r w:rsidR="00FA6F88">
        <w:rPr>
          <w:lang w:eastAsia="ja-JP"/>
        </w:rPr>
        <w:fldChar w:fldCharType="separate"/>
      </w:r>
      <w:r w:rsidR="00FA6F88" w:rsidRPr="00FA6F88">
        <w:rPr>
          <w:noProof/>
          <w:vertAlign w:val="superscript"/>
          <w:lang w:eastAsia="ja-JP"/>
        </w:rPr>
        <w:t>4</w:t>
      </w:r>
      <w:r w:rsidR="00FA6F88">
        <w:rPr>
          <w:lang w:eastAsia="ja-JP"/>
        </w:rPr>
        <w:fldChar w:fldCharType="end"/>
      </w:r>
      <w:r w:rsidR="006C5A08">
        <w:t xml:space="preserve">. </w:t>
      </w:r>
    </w:p>
    <w:p w14:paraId="5ED8BC14" w14:textId="3D47CFB1" w:rsidR="006C5A08" w:rsidRDefault="00734304" w:rsidP="006C5A08">
      <w:pPr>
        <w:pStyle w:val="08ArticleText"/>
      </w:pPr>
      <w:r>
        <w:rPr>
          <w:rFonts w:hint="eastAsia"/>
          <w:lang w:eastAsia="ja-JP"/>
        </w:rPr>
        <w:tab/>
      </w:r>
      <w:r w:rsidR="00CD6450">
        <w:t xml:space="preserve">Beside these basic biological </w:t>
      </w:r>
      <w:r w:rsidR="00CD6450" w:rsidRPr="009E71FE">
        <w:t xml:space="preserve">motivations, </w:t>
      </w:r>
      <w:ins w:id="6" w:author="Yannick Rondelez" w:date="2013-05-13T07:41:00Z">
        <w:r w:rsidR="000F62C3" w:rsidRPr="009E71FE">
          <w:t>micro-</w:t>
        </w:r>
      </w:ins>
      <w:r w:rsidR="00CD6450" w:rsidRPr="009E71FE">
        <w:t>compartmentalization is also the obvious way forward</w:t>
      </w:r>
      <w:r w:rsidR="00294313">
        <w:t xml:space="preserve"> </w:t>
      </w:r>
      <w:r w:rsidR="00FE787D">
        <w:t>for</w:t>
      </w:r>
      <w:r w:rsidR="00294313">
        <w:t xml:space="preserve"> the exploration of man-made molecular circuits. First</w:t>
      </w:r>
      <w:r w:rsidR="00FE787D">
        <w:t>,</w:t>
      </w:r>
      <w:r w:rsidR="00294313">
        <w:t xml:space="preserve"> it permits the </w:t>
      </w:r>
      <w:r w:rsidR="00CD6450">
        <w:t>run</w:t>
      </w:r>
      <w:r w:rsidR="00294313">
        <w:t>ning</w:t>
      </w:r>
      <w:r w:rsidR="00CD6450">
        <w:t xml:space="preserve"> </w:t>
      </w:r>
      <w:r w:rsidR="00294313">
        <w:t xml:space="preserve">of </w:t>
      </w:r>
      <w:r w:rsidR="00CD6450">
        <w:t>hundreds of circuits using volumes that would have yielded</w:t>
      </w:r>
      <w:r w:rsidR="00294313">
        <w:t xml:space="preserve"> a single experiment</w:t>
      </w:r>
      <w:r w:rsidR="00CD6450">
        <w:t xml:space="preserve"> otherwise.</w:t>
      </w:r>
      <w:r w:rsidR="00294313">
        <w:t xml:space="preserve"> Such high-throughput will be required to tune the many parameters controlling the </w:t>
      </w:r>
      <w:proofErr w:type="spellStart"/>
      <w:r w:rsidR="00294313">
        <w:t>behavior</w:t>
      </w:r>
      <w:proofErr w:type="spellEnd"/>
      <w:r w:rsidR="00294313">
        <w:t xml:space="preserve"> of molecular assemblies</w:t>
      </w:r>
      <w:r w:rsidR="00294313" w:rsidRPr="00B635C9">
        <w:t>.</w:t>
      </w:r>
      <w:r w:rsidR="00294313">
        <w:t xml:space="preserve"> </w:t>
      </w:r>
      <w:r w:rsidR="00FE787D">
        <w:rPr>
          <w:rFonts w:hint="eastAsia"/>
          <w:lang w:eastAsia="ja-JP"/>
        </w:rPr>
        <w:t>E</w:t>
      </w:r>
      <w:r w:rsidR="00294313">
        <w:rPr>
          <w:rFonts w:hint="eastAsia"/>
          <w:lang w:eastAsia="ja-JP"/>
        </w:rPr>
        <w:t xml:space="preserve">ven in the case </w:t>
      </w:r>
      <w:r w:rsidR="00294313">
        <w:rPr>
          <w:lang w:eastAsia="ja-JP"/>
        </w:rPr>
        <w:t>where</w:t>
      </w:r>
      <w:r w:rsidR="00294313">
        <w:rPr>
          <w:rFonts w:hint="eastAsia"/>
          <w:lang w:eastAsia="ja-JP"/>
        </w:rPr>
        <w:t xml:space="preserve"> all </w:t>
      </w:r>
      <w:r w:rsidR="00294313">
        <w:rPr>
          <w:lang w:eastAsia="ja-JP"/>
        </w:rPr>
        <w:t>the</w:t>
      </w:r>
      <w:r w:rsidR="00294313">
        <w:rPr>
          <w:rFonts w:hint="eastAsia"/>
          <w:lang w:eastAsia="ja-JP"/>
        </w:rPr>
        <w:t xml:space="preserve"> </w:t>
      </w:r>
      <w:r w:rsidR="00294313">
        <w:rPr>
          <w:lang w:val="en-US" w:eastAsia="ja-JP"/>
        </w:rPr>
        <w:t>compartments possess an identical “program”, compartment</w:t>
      </w:r>
      <w:r w:rsidR="00FE787D">
        <w:rPr>
          <w:lang w:val="en-US" w:eastAsia="ja-JP"/>
        </w:rPr>
        <w:t>alization</w:t>
      </w:r>
      <w:r w:rsidR="00294313">
        <w:rPr>
          <w:rFonts w:hint="eastAsia"/>
          <w:lang w:eastAsia="ja-JP"/>
        </w:rPr>
        <w:t xml:space="preserve"> </w:t>
      </w:r>
      <w:r w:rsidR="00294313">
        <w:rPr>
          <w:lang w:val="en-US" w:eastAsia="ja-JP"/>
        </w:rPr>
        <w:t xml:space="preserve">may </w:t>
      </w:r>
      <w:r w:rsidR="00294313">
        <w:t>yield new analytical concepts such as digital PCR</w:t>
      </w:r>
      <w:r w:rsidR="000C2589">
        <w:fldChar w:fldCharType="begin"/>
      </w:r>
      <w:r w:rsidR="00FA6F88">
        <w:instrText xml:space="preserve"> ADDIN EN.CITE &lt;EndNote&gt;&lt;Cite&gt;&lt;Author&gt;Vogelstein&lt;/Author&gt;&lt;Year&gt;1999&lt;/Year&gt;&lt;IDText&gt;Digital PCR&lt;/IDText&gt;&lt;DisplayText&gt;&lt;style face="superscript"&gt;5&lt;/style&gt;&lt;/DisplayText&gt;&lt;record&gt;&lt;dates&gt;&lt;pub-dates&gt;&lt;date&gt;Aug&lt;/date&gt;&lt;/pub-dates&gt;&lt;year&gt;1999&lt;/year&gt;&lt;/dates&gt;&lt;urls&gt;&lt;related-urls&gt;&lt;url&gt;&amp;lt;Go to ISI&amp;gt;://WOS:000081835500084&lt;/url&gt;&lt;/related-urls&gt;&lt;/urls&gt;&lt;isbn&gt;0027-8424&lt;/isbn&gt;&lt;titles&gt;&lt;title&gt;Digital PCR&lt;/title&gt;&lt;secondary-title&gt;Proceedings of the National Academy of Sciences of the United States of America&lt;/secondary-title&gt;&lt;/titles&gt;&lt;pages&gt;9236-9241&lt;/pages&gt;&lt;number&gt;16&lt;/number&gt;&lt;contributors&gt;&lt;authors&gt;&lt;author&gt;Vogelstein, B.&lt;/author&gt;&lt;author&gt;Kinzler, K. W.&lt;/author&gt;&lt;/authors&gt;&lt;/contributors&gt;&lt;added-date format="utc"&gt;1352709648&lt;/added-date&gt;&lt;ref-type name="Journal Article"&gt;17&lt;/ref-type&gt;&lt;rec-number&gt;678&lt;/rec-number&gt;&lt;last-updated-date format="utc"&gt;1352709648&lt;/last-updated-date&gt;&lt;accession-num&gt;WOS:000081835500084&lt;/accession-num&gt;&lt;electronic-resource-num&gt;10.1073/pnas.96.16.9236&lt;/electronic-resource-num&gt;&lt;volume&gt;96&lt;/volume&gt;&lt;/record&gt;&lt;/Cite&gt;&lt;/EndNote&gt;</w:instrText>
      </w:r>
      <w:r w:rsidR="000C2589">
        <w:fldChar w:fldCharType="separate"/>
      </w:r>
      <w:r w:rsidR="00FA6F88" w:rsidRPr="00FA6F88">
        <w:rPr>
          <w:noProof/>
          <w:vertAlign w:val="superscript"/>
        </w:rPr>
        <w:t>5</w:t>
      </w:r>
      <w:r w:rsidR="000C2589">
        <w:fldChar w:fldCharType="end"/>
      </w:r>
      <w:r w:rsidR="00294313">
        <w:t xml:space="preserve">. </w:t>
      </w:r>
      <w:r w:rsidR="00CD6450">
        <w:t>Second,</w:t>
      </w:r>
      <w:r w:rsidR="006C5A08">
        <w:t xml:space="preserve"> splitting </w:t>
      </w:r>
      <w:r w:rsidR="00CD6450">
        <w:t xml:space="preserve">- </w:t>
      </w:r>
      <w:r w:rsidR="00F14D93">
        <w:t xml:space="preserve">and </w:t>
      </w:r>
      <w:r w:rsidR="00CD6450">
        <w:t xml:space="preserve">later establishing controlled </w:t>
      </w:r>
      <w:r w:rsidR="00F14D93">
        <w:t>connect</w:t>
      </w:r>
      <w:r w:rsidR="00CD6450">
        <w:t>ions between - spatially distributed</w:t>
      </w:r>
      <w:r w:rsidR="00F14D93">
        <w:t xml:space="preserve"> </w:t>
      </w:r>
      <w:r w:rsidR="006C5A08">
        <w:t>molecular circuits</w:t>
      </w:r>
      <w:r w:rsidR="00CD6450">
        <w:t xml:space="preserve"> </w:t>
      </w:r>
      <w:r w:rsidR="006C5A08">
        <w:t xml:space="preserve">may </w:t>
      </w:r>
      <w:r w:rsidR="00051C5E">
        <w:t>unleash the computing power</w:t>
      </w:r>
      <w:r w:rsidR="00A90471">
        <w:t xml:space="preserve"> of molecular programs</w:t>
      </w:r>
      <w:r w:rsidR="00B9433C">
        <w:fldChar w:fldCharType="begin"/>
      </w:r>
      <w:r w:rsidR="00B9433C">
        <w:instrText xml:space="preserve"> ADDIN EN.CITE &lt;EndNote&gt;&lt;Cite&gt;&lt;Author&gt;Epstein&lt;/Author&gt;&lt;Year&gt;2007&lt;/Year&gt;&lt;IDText&gt;Can droplets and bubbles think?&lt;/IDText&gt;&lt;DisplayText&gt;&lt;style face="superscript"&gt;6&lt;/style&gt;&lt;/DisplayText&gt;&lt;record&gt;&lt;dates&gt;&lt;pub-dates&gt;&lt;date&gt;Feb&lt;/date&gt;&lt;/pub-dates&gt;&lt;year&gt;2007&lt;/year&gt;&lt;/dates&gt;&lt;urls&gt;&lt;related-urls&gt;&lt;url&gt;&amp;lt;Go to ISI&amp;gt;://WOS:000244069000034&lt;/url&gt;&lt;/related-urls&gt;&lt;/urls&gt;&lt;isbn&gt;0036-8075&lt;/isbn&gt;&lt;titles&gt;&lt;title&gt;Can droplets and bubbles think?&lt;/title&gt;&lt;secondary-title&gt;Science&lt;/secondary-title&gt;&lt;/titles&gt;&lt;pages&gt;775-776&lt;/pages&gt;&lt;number&gt;5813&lt;/number&gt;&lt;contributors&gt;&lt;authors&gt;&lt;author&gt;Epstein, I. R.&lt;/author&gt;&lt;/authors&gt;&lt;/contributors&gt;&lt;added-date format="utc"&gt;1367372086&lt;/added-date&gt;&lt;ref-type name="Journal Article"&gt;17&lt;/ref-type&gt;&lt;rec-number&gt;1160&lt;/rec-number&gt;&lt;last-updated-date format="utc"&gt;1367372086&lt;/last-updated-date&gt;&lt;accession-num&gt;WOS:000244069000034&lt;/accession-num&gt;&lt;electronic-resource-num&gt;10.1126/science.1138325&lt;/electronic-resource-num&gt;&lt;volume&gt;315&lt;/volume&gt;&lt;/record&gt;&lt;/Cite&gt;&lt;/EndNote&gt;</w:instrText>
      </w:r>
      <w:r w:rsidR="00B9433C">
        <w:fldChar w:fldCharType="separate"/>
      </w:r>
      <w:r w:rsidR="00B9433C" w:rsidRPr="00B9433C">
        <w:rPr>
          <w:noProof/>
          <w:vertAlign w:val="superscript"/>
        </w:rPr>
        <w:t>6</w:t>
      </w:r>
      <w:r w:rsidR="00B9433C">
        <w:fldChar w:fldCharType="end"/>
      </w:r>
      <w:r w:rsidR="00B9433C">
        <w:rPr>
          <w:rFonts w:hint="eastAsia"/>
          <w:lang w:eastAsia="ja-JP"/>
        </w:rPr>
        <w:t xml:space="preserve"> </w:t>
      </w:r>
      <w:r w:rsidR="00FE787D">
        <w:rPr>
          <w:lang w:val="en-US" w:eastAsia="ja-JP"/>
        </w:rPr>
        <w:t xml:space="preserve">by removing cross-talks </w:t>
      </w:r>
      <w:r w:rsidR="00B635C9">
        <w:rPr>
          <w:lang w:val="en-US" w:eastAsia="ja-JP"/>
        </w:rPr>
        <w:t>and allow</w:t>
      </w:r>
      <w:r w:rsidR="00104AF3">
        <w:rPr>
          <w:rFonts w:hint="eastAsia"/>
          <w:lang w:val="en-US" w:eastAsia="ja-JP"/>
        </w:rPr>
        <w:t>ing</w:t>
      </w:r>
      <w:r w:rsidR="00B635C9">
        <w:rPr>
          <w:lang w:val="en-US" w:eastAsia="ja-JP"/>
        </w:rPr>
        <w:t xml:space="preserve"> the reuse of modules.</w:t>
      </w:r>
    </w:p>
    <w:p w14:paraId="3BB43118" w14:textId="38943BCA" w:rsidR="00C836D1" w:rsidRDefault="00AB21B8" w:rsidP="006C5A08">
      <w:pPr>
        <w:pStyle w:val="08ArticleText"/>
        <w:rPr>
          <w:lang w:eastAsia="ja-JP"/>
        </w:rPr>
      </w:pPr>
      <w:r>
        <w:rPr>
          <w:rFonts w:hint="eastAsia"/>
          <w:lang w:eastAsia="ja-JP"/>
        </w:rPr>
        <w:t xml:space="preserve"> </w:t>
      </w:r>
      <w:r w:rsidR="00734304">
        <w:rPr>
          <w:rFonts w:hint="eastAsia"/>
          <w:lang w:eastAsia="ja-JP"/>
        </w:rPr>
        <w:tab/>
      </w:r>
      <w:r w:rsidR="006C5A08">
        <w:t xml:space="preserve">Yet, </w:t>
      </w:r>
      <w:r w:rsidR="003E0F57">
        <w:rPr>
          <w:rFonts w:hint="eastAsia"/>
          <w:lang w:eastAsia="ja-JP"/>
        </w:rPr>
        <w:t xml:space="preserve">compartmentalization and long-term </w:t>
      </w:r>
      <w:r w:rsidR="006C5A08">
        <w:t xml:space="preserve">monitoring of </w:t>
      </w:r>
      <w:r w:rsidR="006C5A08">
        <w:lastRenderedPageBreak/>
        <w:t xml:space="preserve">biochemical reactions in </w:t>
      </w:r>
      <w:r w:rsidR="00051C5E">
        <w:t>micro-</w:t>
      </w:r>
      <w:r w:rsidR="006C5A08">
        <w:t>compartment</w:t>
      </w:r>
      <w:r w:rsidR="00051C5E">
        <w:t>s</w:t>
      </w:r>
      <w:r w:rsidR="006C5A08">
        <w:t xml:space="preserve"> has been difficult to achieve. Indeed, </w:t>
      </w:r>
      <w:r w:rsidR="003E0F57">
        <w:rPr>
          <w:rFonts w:hint="eastAsia"/>
          <w:lang w:eastAsia="ja-JP"/>
        </w:rPr>
        <w:t>the</w:t>
      </w:r>
      <w:r w:rsidR="006C5A08">
        <w:t xml:space="preserve"> reactions</w:t>
      </w:r>
      <w:r w:rsidR="00051C5E">
        <w:t xml:space="preserve"> involved</w:t>
      </w:r>
      <w:r w:rsidR="006C5A08">
        <w:t xml:space="preserve"> must run sustainably in closed systems</w:t>
      </w:r>
      <w:r w:rsidR="003E0F57">
        <w:rPr>
          <w:rFonts w:hint="eastAsia"/>
          <w:lang w:eastAsia="ja-JP"/>
        </w:rPr>
        <w:t xml:space="preserve"> and th</w:t>
      </w:r>
      <w:r w:rsidR="006C5A08">
        <w:t>e potentially detrimental effect</w:t>
      </w:r>
      <w:r w:rsidR="009F20DD">
        <w:rPr>
          <w:rFonts w:hint="eastAsia"/>
          <w:lang w:eastAsia="ja-JP"/>
        </w:rPr>
        <w:t>s</w:t>
      </w:r>
      <w:r w:rsidR="006C5A08">
        <w:t xml:space="preserve"> of large surface/volume ratio</w:t>
      </w:r>
      <w:ins w:id="7" w:author="Anthony" w:date="2013-06-06T18:02:00Z">
        <w:r w:rsidR="004B7E8F">
          <w:rPr>
            <w:rFonts w:hint="eastAsia"/>
            <w:lang w:eastAsia="ja-JP"/>
          </w:rPr>
          <w:t>s</w:t>
        </w:r>
      </w:ins>
      <w:r w:rsidR="00B635C9">
        <w:t xml:space="preserve"> </w:t>
      </w:r>
      <w:r>
        <w:rPr>
          <w:rFonts w:hint="eastAsia"/>
          <w:lang w:eastAsia="ja-JP"/>
        </w:rPr>
        <w:t xml:space="preserve">and leaks </w:t>
      </w:r>
      <w:r w:rsidR="006C5A08">
        <w:t>need to be tightly controlled.</w:t>
      </w:r>
    </w:p>
    <w:p w14:paraId="0ACC39CB" w14:textId="77777777" w:rsidR="00C836D1" w:rsidRDefault="00C836D1" w:rsidP="00C836D1">
      <w:pPr>
        <w:pStyle w:val="G1aFigureImage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 wp14:anchorId="50DC3E2E" wp14:editId="2C4A4F44">
            <wp:extent cx="3024505" cy="1928638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devic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192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CC94" w14:textId="674A3259" w:rsidR="00C836D1" w:rsidRDefault="00C836D1" w:rsidP="004D22C6">
      <w:pPr>
        <w:pStyle w:val="G1bFigureCaption"/>
        <w:jc w:val="both"/>
        <w:rPr>
          <w:lang w:eastAsia="ja-JP"/>
        </w:rPr>
      </w:pPr>
      <w:r>
        <w:rPr>
          <w:b/>
          <w:lang w:eastAsia="ja-JP"/>
        </w:rPr>
        <w:t>Fig</w:t>
      </w:r>
      <w:r w:rsidR="003F1494">
        <w:rPr>
          <w:rFonts w:hint="eastAsia"/>
          <w:b/>
          <w:lang w:eastAsia="ja-JP"/>
        </w:rPr>
        <w:t>.1</w:t>
      </w:r>
      <w:r>
        <w:rPr>
          <w:lang w:eastAsia="ja-JP"/>
        </w:rPr>
        <w:t xml:space="preserve"> </w:t>
      </w:r>
      <w:r w:rsidRPr="00C836D1">
        <w:rPr>
          <w:lang w:eastAsia="ja-JP"/>
        </w:rPr>
        <w:t xml:space="preserve">a) Water-in-oil droplets are generated inside a PDMS chip with a flow-focusing junction. b) Droplets are then transferred to a glass chamber sealed with araldite for incubation and observation. c) The chamber is placed </w:t>
      </w:r>
      <w:r w:rsidR="00E13650">
        <w:rPr>
          <w:rFonts w:hint="eastAsia"/>
          <w:lang w:eastAsia="ja-JP"/>
        </w:rPr>
        <w:t>under</w:t>
      </w:r>
      <w:r w:rsidR="00E13650" w:rsidRPr="00C836D1">
        <w:rPr>
          <w:lang w:eastAsia="ja-JP"/>
        </w:rPr>
        <w:t xml:space="preserve"> </w:t>
      </w:r>
      <w:r w:rsidRPr="00C836D1">
        <w:rPr>
          <w:lang w:eastAsia="ja-JP"/>
        </w:rPr>
        <w:t xml:space="preserve">a heated stage and observed by </w:t>
      </w:r>
      <w:r w:rsidR="003D1198">
        <w:rPr>
          <w:rFonts w:hint="eastAsia"/>
          <w:lang w:eastAsia="ja-JP"/>
        </w:rPr>
        <w:t>fluorescence</w:t>
      </w:r>
      <w:r w:rsidR="0055146D">
        <w:rPr>
          <w:rFonts w:hint="eastAsia"/>
          <w:lang w:eastAsia="ja-JP"/>
        </w:rPr>
        <w:t xml:space="preserve"> </w:t>
      </w:r>
      <w:r w:rsidRPr="00C836D1">
        <w:rPr>
          <w:lang w:eastAsia="ja-JP"/>
        </w:rPr>
        <w:t>microscopy.</w:t>
      </w:r>
    </w:p>
    <w:p w14:paraId="26A22D92" w14:textId="726D2084" w:rsidR="00306236" w:rsidRPr="00B635C9" w:rsidRDefault="000C773B" w:rsidP="00810AED">
      <w:pPr>
        <w:pStyle w:val="08ArticleText"/>
        <w:rPr>
          <w:lang w:eastAsia="ja-JP"/>
        </w:rPr>
      </w:pPr>
      <w:r w:rsidRPr="00A34158">
        <w:t xml:space="preserve">While </w:t>
      </w:r>
      <w:r w:rsidRPr="00B635C9">
        <w:t xml:space="preserve">biochemical systems </w:t>
      </w:r>
      <w:r w:rsidR="00F5144E">
        <w:rPr>
          <w:lang w:eastAsia="ja-JP"/>
        </w:rPr>
        <w:t>with a</w:t>
      </w:r>
      <w:del w:id="8" w:author="Yannick Rondelez" w:date="2013-05-13T07:42:00Z">
        <w:r w:rsidR="00F5144E" w:rsidDel="000F62C3">
          <w:rPr>
            <w:rFonts w:hint="eastAsia"/>
            <w:lang w:eastAsia="ja-JP"/>
          </w:rPr>
          <w:delText xml:space="preserve"> </w:delText>
        </w:r>
      </w:del>
      <w:r w:rsidR="00F5144E">
        <w:rPr>
          <w:rFonts w:hint="eastAsia"/>
          <w:lang w:eastAsia="ja-JP"/>
        </w:rPr>
        <w:t xml:space="preserve"> simple dynamic </w:t>
      </w:r>
      <w:r w:rsidRPr="00B635C9">
        <w:t xml:space="preserve">such as </w:t>
      </w:r>
      <w:proofErr w:type="spellStart"/>
      <w:r w:rsidRPr="00B635C9">
        <w:t>qPCR</w:t>
      </w:r>
      <w:proofErr w:type="spellEnd"/>
      <w:r w:rsidRPr="00B635C9">
        <w:t xml:space="preserve"> were monitored in droplets</w:t>
      </w:r>
      <w:r w:rsidR="00F5144E">
        <w:rPr>
          <w:rFonts w:hint="eastAsia"/>
          <w:lang w:eastAsia="ja-JP"/>
        </w:rPr>
        <w:t xml:space="preserve"> </w:t>
      </w:r>
      <w:r w:rsidR="00F5144E">
        <w:rPr>
          <w:lang w:eastAsia="ja-JP"/>
        </w:rPr>
        <w:fldChar w:fldCharType="begin"/>
      </w:r>
      <w:r w:rsidR="00F5144E">
        <w:rPr>
          <w:lang w:eastAsia="ja-JP"/>
        </w:rPr>
        <w:instrText xml:space="preserve"> ADDIN EN.CITE &lt;EndNote&gt;&lt;Cite&gt;&lt;Author&gt;Guo&lt;/Author&gt;&lt;Year&gt;2012&lt;/Year&gt;&lt;IDText&gt;Droplet microfluidics for high-throughput biological assays&lt;/IDText&gt;&lt;DisplayText&gt;&lt;style face="superscript"&gt;7&lt;/style&gt;&lt;/DisplayText&gt;&lt;record&gt;&lt;urls&gt;&lt;related-urls&gt;&lt;url&gt;&amp;lt;Go to ISI&amp;gt;://WOS:000304448700007&lt;/url&gt;&lt;/related-urls&gt;&lt;/urls&gt;&lt;isbn&gt;1473-0197&lt;/isbn&gt;&lt;titles&gt;&lt;title&gt;Droplet microfluidics for high-throughput biological assays&lt;/title&gt;&lt;secondary-title&gt;Lab on a Chip&lt;/secondary-title&gt;&lt;/titles&gt;&lt;pages&gt;2146-2155&lt;/pages&gt;&lt;number&gt;12&lt;/number&gt;&lt;contributors&gt;&lt;authors&gt;&lt;author&gt;Guo, M. T.&lt;/author&gt;&lt;author&gt;Rotem, A.&lt;/author&gt;&lt;author&gt;Heyman, J. A.&lt;/author&gt;&lt;author&gt;Weitz, D. A.&lt;/author&gt;&lt;/authors&gt;&lt;/contributors&gt;&lt;added-date format="utc"&gt;1367374127&lt;/added-date&gt;&lt;ref-type name="Journal Article"&gt;17&lt;/ref-type&gt;&lt;dates&gt;&lt;year&gt;2012&lt;/year&gt;&lt;/dates&gt;&lt;rec-number&gt;1168&lt;/rec-number&gt;&lt;last-updated-date format="utc"&gt;1367374127&lt;/last-updated-date&gt;&lt;accession-num&gt;WOS:000304448700007&lt;/accession-num&gt;&lt;electronic-resource-num&gt;10.1039/c2lc21147e&lt;/electronic-resource-num&gt;&lt;volume&gt;12&lt;/volume&gt;&lt;/record&gt;&lt;/Cite&gt;&lt;/EndNote&gt;</w:instrText>
      </w:r>
      <w:r w:rsidR="00F5144E">
        <w:rPr>
          <w:lang w:eastAsia="ja-JP"/>
        </w:rPr>
        <w:fldChar w:fldCharType="separate"/>
      </w:r>
      <w:r w:rsidR="00F5144E" w:rsidRPr="00F5144E">
        <w:rPr>
          <w:noProof/>
          <w:vertAlign w:val="superscript"/>
          <w:lang w:eastAsia="ja-JP"/>
        </w:rPr>
        <w:t>7</w:t>
      </w:r>
      <w:r w:rsidR="00F5144E">
        <w:rPr>
          <w:lang w:eastAsia="ja-JP"/>
        </w:rPr>
        <w:fldChar w:fldCharType="end"/>
      </w:r>
      <w:r w:rsidR="00F5144E">
        <w:rPr>
          <w:rFonts w:hint="eastAsia"/>
          <w:lang w:eastAsia="ja-JP"/>
        </w:rPr>
        <w:t>,</w:t>
      </w:r>
      <w:r w:rsidRPr="00B635C9">
        <w:t xml:space="preserve"> </w:t>
      </w:r>
      <w:r w:rsidR="00B635C9" w:rsidRPr="003C47D4">
        <w:t>out-</w:t>
      </w:r>
      <w:r w:rsidR="00B635C9" w:rsidRPr="009E71FE">
        <w:t xml:space="preserve">of-equilibrium </w:t>
      </w:r>
      <w:r w:rsidRPr="009E71FE">
        <w:t>biochemical circuits pose distinct and additional challenges. PCR is driven sequentially by an external operator, uses only a single enzyme</w:t>
      </w:r>
      <w:r w:rsidR="007C4A8E" w:rsidRPr="009E71FE">
        <w:rPr>
          <w:lang w:eastAsia="ja-JP"/>
        </w:rPr>
        <w:t xml:space="preserve"> and</w:t>
      </w:r>
      <w:r w:rsidRPr="009E71FE">
        <w:t xml:space="preserve"> lasts rarely more than </w:t>
      </w:r>
      <w:r w:rsidR="007C4A8E" w:rsidRPr="009E71FE">
        <w:rPr>
          <w:lang w:eastAsia="ja-JP"/>
        </w:rPr>
        <w:t>45 minutes</w:t>
      </w:r>
      <w:r w:rsidR="00306236" w:rsidRPr="009E71FE">
        <w:rPr>
          <w:lang w:eastAsia="ja-JP"/>
        </w:rPr>
        <w:t xml:space="preserve">. </w:t>
      </w:r>
      <w:r w:rsidR="00306236" w:rsidRPr="009E71FE">
        <w:t>By contrast, our dynamic system</w:t>
      </w:r>
      <w:r w:rsidR="00306236" w:rsidRPr="009E71FE">
        <w:rPr>
          <w:lang w:eastAsia="ja-JP"/>
        </w:rPr>
        <w:t>s</w:t>
      </w:r>
      <w:r w:rsidR="00306236" w:rsidRPr="009E71FE">
        <w:t xml:space="preserve"> </w:t>
      </w:r>
      <w:ins w:id="9" w:author="Yannick Rondelez" w:date="2013-05-13T07:41:00Z">
        <w:r w:rsidR="000F62C3" w:rsidRPr="009E71FE">
          <w:t xml:space="preserve">display oscillatory </w:t>
        </w:r>
      </w:ins>
      <w:ins w:id="10" w:author="Yannick Rondelez" w:date="2013-05-13T07:42:00Z">
        <w:r w:rsidR="000F62C3" w:rsidRPr="009E71FE">
          <w:t>behaviour</w:t>
        </w:r>
      </w:ins>
      <w:ins w:id="11" w:author="Yannick Rondelez" w:date="2013-05-13T07:41:00Z">
        <w:r w:rsidR="000F62C3" w:rsidRPr="009E71FE">
          <w:t>,</w:t>
        </w:r>
      </w:ins>
      <w:ins w:id="12" w:author="Yannick Rondelez" w:date="2013-05-13T07:42:00Z">
        <w:r w:rsidR="000F62C3" w:rsidRPr="009E71FE">
          <w:t xml:space="preserve"> </w:t>
        </w:r>
      </w:ins>
      <w:r w:rsidR="00306236" w:rsidRPr="009E71FE">
        <w:rPr>
          <w:lang w:eastAsia="ja-JP"/>
        </w:rPr>
        <w:t xml:space="preserve">are </w:t>
      </w:r>
      <w:r w:rsidR="00306236" w:rsidRPr="009E71FE">
        <w:t xml:space="preserve">fully autonomous, require 3 enzymes, </w:t>
      </w:r>
      <w:r w:rsidR="00306236" w:rsidRPr="009E71FE">
        <w:rPr>
          <w:lang w:eastAsia="ja-JP"/>
        </w:rPr>
        <w:t xml:space="preserve">and </w:t>
      </w:r>
      <w:r w:rsidR="00306236" w:rsidRPr="009E71FE">
        <w:t>last for days</w:t>
      </w:r>
      <w:r w:rsidR="00306236" w:rsidRPr="009E71FE">
        <w:rPr>
          <w:lang w:eastAsia="ja-JP"/>
        </w:rPr>
        <w:t>.</w:t>
      </w:r>
    </w:p>
    <w:p w14:paraId="36BB11C8" w14:textId="5404B974" w:rsidR="007718E6" w:rsidRPr="00143863" w:rsidRDefault="00734304" w:rsidP="00810AED">
      <w:pPr>
        <w:pStyle w:val="08ArticleText"/>
        <w:rPr>
          <w:lang w:eastAsia="ja-JP"/>
        </w:rPr>
      </w:pPr>
      <w:r w:rsidRPr="00B635C9">
        <w:rPr>
          <w:lang w:eastAsia="ja-JP"/>
        </w:rPr>
        <w:tab/>
      </w:r>
      <w:r w:rsidR="00E76099" w:rsidRPr="00B635C9">
        <w:rPr>
          <w:lang w:eastAsia="ja-JP"/>
        </w:rPr>
        <w:t xml:space="preserve">More importantly, </w:t>
      </w:r>
      <w:r w:rsidR="007718E6" w:rsidRPr="00B635C9">
        <w:rPr>
          <w:lang w:eastAsia="ja-JP"/>
        </w:rPr>
        <w:t>s</w:t>
      </w:r>
      <w:r w:rsidR="007718E6" w:rsidRPr="00B635C9">
        <w:t xml:space="preserve">ustainability of oscillations depends on a much more delicate balance between reagents, buffer and temperature than PCR. </w:t>
      </w:r>
      <w:r w:rsidR="00B635C9" w:rsidRPr="003C47D4">
        <w:rPr>
          <w:lang w:eastAsia="ja-JP"/>
        </w:rPr>
        <w:t>Most</w:t>
      </w:r>
      <w:r w:rsidR="007718E6" w:rsidRPr="00B635C9">
        <w:rPr>
          <w:lang w:eastAsia="ja-JP"/>
        </w:rPr>
        <w:t xml:space="preserve"> </w:t>
      </w:r>
      <w:r w:rsidR="00E76099" w:rsidRPr="00B635C9">
        <w:rPr>
          <w:lang w:eastAsia="ja-JP"/>
        </w:rPr>
        <w:t xml:space="preserve">biochemical assays </w:t>
      </w:r>
      <w:r w:rsidR="007718E6" w:rsidRPr="00B635C9">
        <w:rPr>
          <w:lang w:eastAsia="ja-JP"/>
        </w:rPr>
        <w:t>typically consist in a</w:t>
      </w:r>
      <w:r w:rsidR="00E76099" w:rsidRPr="00B635C9">
        <w:rPr>
          <w:lang w:eastAsia="ja-JP"/>
        </w:rPr>
        <w:t xml:space="preserve"> simple relaxation toward a stable steady state</w:t>
      </w:r>
      <w:r w:rsidR="00B635C9" w:rsidRPr="003C47D4">
        <w:rPr>
          <w:lang w:eastAsia="ja-JP"/>
        </w:rPr>
        <w:t>, but</w:t>
      </w:r>
      <w:r w:rsidR="00B635C9" w:rsidRPr="00B635C9">
        <w:rPr>
          <w:lang w:eastAsia="ja-JP"/>
        </w:rPr>
        <w:t xml:space="preserve"> o</w:t>
      </w:r>
      <w:r w:rsidR="00E76099" w:rsidRPr="00B635C9">
        <w:rPr>
          <w:lang w:eastAsia="ja-JP"/>
        </w:rPr>
        <w:t>scillations arise from</w:t>
      </w:r>
      <w:r w:rsidR="00E76099" w:rsidRPr="00143863">
        <w:rPr>
          <w:lang w:eastAsia="ja-JP"/>
        </w:rPr>
        <w:t xml:space="preserve"> the destabilization of all stead</w:t>
      </w:r>
      <w:r w:rsidR="007718E6" w:rsidRPr="00143863">
        <w:rPr>
          <w:lang w:eastAsia="ja-JP"/>
        </w:rPr>
        <w:t>y</w:t>
      </w:r>
      <w:r w:rsidR="00F8763F" w:rsidRPr="00143863">
        <w:rPr>
          <w:lang w:eastAsia="ja-JP"/>
        </w:rPr>
        <w:t xml:space="preserve"> states</w:t>
      </w:r>
      <w:r w:rsidR="00E76099" w:rsidRPr="00143863">
        <w:rPr>
          <w:lang w:eastAsia="ja-JP"/>
        </w:rPr>
        <w:t>,</w:t>
      </w:r>
      <w:r w:rsidR="00F8763F" w:rsidRPr="00143863">
        <w:rPr>
          <w:lang w:eastAsia="ja-JP"/>
        </w:rPr>
        <w:t xml:space="preserve"> which requires tight control over</w:t>
      </w:r>
      <w:r w:rsidR="00837DF2">
        <w:rPr>
          <w:rFonts w:hint="eastAsia"/>
          <w:lang w:eastAsia="ja-JP"/>
        </w:rPr>
        <w:t xml:space="preserve"> reaction</w:t>
      </w:r>
      <w:r w:rsidR="00F8763F" w:rsidRPr="00143863">
        <w:rPr>
          <w:lang w:eastAsia="ja-JP"/>
        </w:rPr>
        <w:t xml:space="preserve"> parameters.</w:t>
      </w:r>
      <w:r w:rsidR="00306236" w:rsidRPr="00143863">
        <w:rPr>
          <w:lang w:eastAsia="ja-JP"/>
        </w:rPr>
        <w:t xml:space="preserve"> </w:t>
      </w:r>
    </w:p>
    <w:p w14:paraId="41A5F408" w14:textId="1E580EF2" w:rsidR="00810AED" w:rsidRPr="000F62C3" w:rsidRDefault="00734304" w:rsidP="006C5A08">
      <w:pPr>
        <w:pStyle w:val="08ArticleText"/>
      </w:pPr>
      <w:r>
        <w:rPr>
          <w:rFonts w:hint="eastAsia"/>
          <w:lang w:eastAsia="ja-JP"/>
        </w:rPr>
        <w:tab/>
      </w:r>
      <w:r w:rsidR="000C773B" w:rsidRPr="00A34158">
        <w:t>Here we report the compartmentalization</w:t>
      </w:r>
      <w:r w:rsidR="00B944CF" w:rsidRPr="00143863">
        <w:rPr>
          <w:lang w:eastAsia="ja-JP"/>
        </w:rPr>
        <w:t xml:space="preserve"> and </w:t>
      </w:r>
      <w:r w:rsidR="00C54022" w:rsidRPr="00143863">
        <w:rPr>
          <w:lang w:eastAsia="ja-JP"/>
        </w:rPr>
        <w:t>day-long</w:t>
      </w:r>
      <w:r w:rsidR="00B944CF" w:rsidRPr="00143863">
        <w:t xml:space="preserve"> </w:t>
      </w:r>
      <w:r w:rsidR="00C54022" w:rsidRPr="00A34158">
        <w:t>tracking</w:t>
      </w:r>
      <w:r w:rsidR="000C773B" w:rsidRPr="00A34158">
        <w:t xml:space="preserve"> </w:t>
      </w:r>
      <w:r w:rsidR="008164F9" w:rsidRPr="00143863">
        <w:rPr>
          <w:lang w:eastAsia="ja-JP"/>
        </w:rPr>
        <w:t xml:space="preserve">of </w:t>
      </w:r>
      <w:r w:rsidR="000C773B" w:rsidRPr="00A34158">
        <w:t xml:space="preserve">~700 oscillators into </w:t>
      </w:r>
      <w:proofErr w:type="spellStart"/>
      <w:r w:rsidR="000C773B" w:rsidRPr="00A34158">
        <w:t>picoliter</w:t>
      </w:r>
      <w:proofErr w:type="spellEnd"/>
      <w:r w:rsidR="000C773B" w:rsidRPr="00A34158">
        <w:t xml:space="preserve"> droplets</w:t>
      </w:r>
      <w:r w:rsidR="00B944CF" w:rsidRPr="00143863">
        <w:rPr>
          <w:lang w:eastAsia="ja-JP"/>
        </w:rPr>
        <w:t xml:space="preserve">. </w:t>
      </w:r>
      <w:r w:rsidR="003E0F57" w:rsidRPr="00143863">
        <w:rPr>
          <w:lang w:eastAsia="ja-JP"/>
        </w:rPr>
        <w:t>This represents</w:t>
      </w:r>
      <w:r w:rsidR="00B944CF" w:rsidRPr="00143863">
        <w:rPr>
          <w:lang w:eastAsia="ja-JP"/>
        </w:rPr>
        <w:t xml:space="preserve"> an increase </w:t>
      </w:r>
      <w:r w:rsidR="003E0F57" w:rsidRPr="00143863">
        <w:rPr>
          <w:lang w:eastAsia="ja-JP"/>
        </w:rPr>
        <w:t>of throughput</w:t>
      </w:r>
      <w:r w:rsidR="00B944CF" w:rsidRPr="00143863">
        <w:t xml:space="preserve"> by </w:t>
      </w:r>
      <w:r w:rsidR="00B944CF" w:rsidRPr="00143863">
        <w:rPr>
          <w:lang w:eastAsia="ja-JP"/>
        </w:rPr>
        <w:t>two</w:t>
      </w:r>
      <w:r w:rsidR="00B944CF" w:rsidRPr="00143863">
        <w:t xml:space="preserve"> orders of magnitudes and </w:t>
      </w:r>
      <w:r w:rsidR="00B944CF" w:rsidRPr="00143863">
        <w:rPr>
          <w:lang w:eastAsia="ja-JP"/>
        </w:rPr>
        <w:t xml:space="preserve">a </w:t>
      </w:r>
      <w:r w:rsidR="00B944CF" w:rsidRPr="00143863">
        <w:t>decreas</w:t>
      </w:r>
      <w:r w:rsidR="00B944CF" w:rsidRPr="00143863">
        <w:rPr>
          <w:lang w:eastAsia="ja-JP"/>
        </w:rPr>
        <w:t>e of</w:t>
      </w:r>
      <w:r w:rsidR="00B944CF" w:rsidRPr="00143863">
        <w:t xml:space="preserve"> volume by 4 orders of magnitudes</w:t>
      </w:r>
      <w:r w:rsidR="00B944CF" w:rsidRPr="00143863">
        <w:rPr>
          <w:lang w:eastAsia="ja-JP"/>
        </w:rPr>
        <w:t xml:space="preserve"> co</w:t>
      </w:r>
      <w:r w:rsidR="000C773B" w:rsidRPr="00A34158">
        <w:t>mpared to the literature on synthetic DNA systems</w:t>
      </w:r>
      <w:r w:rsidR="00DE5B72" w:rsidRPr="000F62C3">
        <w:rPr>
          <w:vertAlign w:val="superscript"/>
          <w:lang w:eastAsia="ja-JP"/>
        </w:rPr>
        <w:t>1</w:t>
      </w:r>
      <w:r w:rsidR="00B944CF" w:rsidRPr="00143863">
        <w:rPr>
          <w:lang w:eastAsia="ja-JP"/>
        </w:rPr>
        <w:t xml:space="preserve">. </w:t>
      </w:r>
      <w:r w:rsidR="00B944CF" w:rsidRPr="00A34158">
        <w:t xml:space="preserve">We show that with an experimental setup minimizing evaporation, droplets act as independent chemical containers that satisfyingly reproduce bulk </w:t>
      </w:r>
      <w:r w:rsidR="00B944CF" w:rsidRPr="009E71FE">
        <w:lastRenderedPageBreak/>
        <w:t>conditions.</w:t>
      </w:r>
      <w:r w:rsidR="00B944CF" w:rsidRPr="009E71FE">
        <w:rPr>
          <w:rFonts w:hint="eastAsia"/>
          <w:lang w:eastAsia="ja-JP"/>
        </w:rPr>
        <w:t xml:space="preserve"> </w:t>
      </w:r>
      <w:ins w:id="13" w:author="Yannick Rondelez" w:date="2013-05-13T07:42:00Z">
        <w:r w:rsidR="000F62C3" w:rsidRPr="009E71FE">
          <w:rPr>
            <w:lang w:eastAsia="ja-JP"/>
          </w:rPr>
          <w:t>Moreover, c</w:t>
        </w:r>
      </w:ins>
      <w:del w:id="14" w:author="Yannick Rondelez" w:date="2013-05-13T07:42:00Z">
        <w:r w:rsidR="00B944CF" w:rsidRPr="009E71FE" w:rsidDel="000F62C3">
          <w:rPr>
            <w:lang w:eastAsia="ja-JP"/>
          </w:rPr>
          <w:delText>C</w:delText>
        </w:r>
      </w:del>
      <w:r w:rsidR="00B944CF" w:rsidRPr="009E71FE">
        <w:rPr>
          <w:lang w:eastAsia="ja-JP"/>
        </w:rPr>
        <w:t>om</w:t>
      </w:r>
      <w:r w:rsidR="000C773B" w:rsidRPr="009E71FE">
        <w:t>partmentalization</w:t>
      </w:r>
      <w:r w:rsidR="00577D9A">
        <w:t xml:space="preserve"> also</w:t>
      </w:r>
      <w:r w:rsidR="000C773B" w:rsidRPr="00A34158">
        <w:t xml:space="preserve"> </w:t>
      </w:r>
      <w:r w:rsidR="00143863" w:rsidRPr="000F62C3">
        <w:rPr>
          <w:lang w:eastAsia="ja-JP"/>
        </w:rPr>
        <w:t>reveals</w:t>
      </w:r>
      <w:r w:rsidR="000C773B" w:rsidRPr="00A34158">
        <w:t xml:space="preserve"> two striking phenomena that may remain hidden in bulk: slow </w:t>
      </w:r>
      <w:proofErr w:type="spellStart"/>
      <w:r w:rsidR="000C773B" w:rsidRPr="00A34158">
        <w:t>desynchronization</w:t>
      </w:r>
      <w:proofErr w:type="spellEnd"/>
      <w:r w:rsidR="000C773B" w:rsidRPr="00A34158">
        <w:t xml:space="preserve"> and </w:t>
      </w:r>
      <w:r w:rsidR="009C582B" w:rsidRPr="00143863">
        <w:rPr>
          <w:lang w:eastAsia="ja-JP"/>
        </w:rPr>
        <w:t xml:space="preserve">kinematic </w:t>
      </w:r>
      <w:r w:rsidR="000C773B" w:rsidRPr="00A34158">
        <w:t xml:space="preserve">spatial waves. </w:t>
      </w:r>
    </w:p>
    <w:p w14:paraId="168FB099" w14:textId="032AA1EF" w:rsidR="00D72E84" w:rsidRDefault="00950CCB" w:rsidP="006C5A08">
      <w:pPr>
        <w:pStyle w:val="08ArticleText"/>
      </w:pPr>
      <w:r>
        <w:rPr>
          <w:rFonts w:hint="eastAsia"/>
          <w:lang w:eastAsia="ja-JP"/>
        </w:rPr>
        <w:tab/>
      </w:r>
      <w:r w:rsidRPr="009E71FE">
        <w:rPr>
          <w:rFonts w:hint="eastAsia"/>
          <w:lang w:eastAsia="ja-JP"/>
        </w:rPr>
        <w:t xml:space="preserve">We use </w:t>
      </w:r>
      <w:ins w:id="15" w:author="Yannick Rondelez" w:date="2013-05-13T07:42:00Z">
        <w:r w:rsidR="000F62C3" w:rsidRPr="009E71FE">
          <w:rPr>
            <w:lang w:val="en-US" w:eastAsia="ja-JP"/>
          </w:rPr>
          <w:t xml:space="preserve">here </w:t>
        </w:r>
      </w:ins>
      <w:r w:rsidR="006C5A08" w:rsidRPr="009E71FE">
        <w:t>a recently</w:t>
      </w:r>
      <w:r w:rsidR="006C5A08" w:rsidRPr="00DC4B4A">
        <w:t xml:space="preserve"> reported synthetic biochemical oscillator</w:t>
      </w:r>
      <w:r w:rsidR="0052000C">
        <w:fldChar w:fldCharType="begin"/>
      </w:r>
      <w:r w:rsidR="00F5144E">
        <w:instrText xml:space="preserve"> ADDIN EN.CITE &lt;EndNote&gt;&lt;Cite&gt;&lt;Author&gt;Fujii&lt;/Author&gt;&lt;Year&gt;2013&lt;/Year&gt;&lt;IDText&gt;Predator-Prey molecular ecosystems&lt;/IDText&gt;&lt;DisplayText&gt;&lt;style face="superscript"&gt;8&lt;/style&gt;&lt;/DisplayText&gt;&lt;record&gt;&lt;titles&gt;&lt;title&gt;Predator-Prey molecular ecosystems&lt;/title&gt;&lt;secondary-title&gt;ACS Nano&lt;/secondary-title&gt;&lt;/titles&gt;&lt;pages&gt;27–34&lt;/pages&gt;&lt;number&gt;1&lt;/number&gt;&lt;contributors&gt;&lt;authors&gt;&lt;author&gt;Fujii, Teruo&lt;/author&gt;&lt;author&gt;Rondelez, Yannick&lt;/author&gt;&lt;/authors&gt;&lt;/contributors&gt;&lt;added-date format="utc"&gt;1352181252&lt;/added-date&gt;&lt;ref-type name="Journal Article"&gt;17&lt;/ref-type&gt;&lt;dates&gt;&lt;year&gt;2013&lt;/year&gt;&lt;/dates&gt;&lt;rec-number&gt;639&lt;/rec-number&gt;&lt;last-updated-date format="utc"&gt;1360390629&lt;/last-updated-date&gt;&lt;electronic-resource-num&gt;10.1021/nn3043572&lt;/electronic-resource-num&gt;&lt;volume&gt;7&lt;/volume&gt;&lt;/record&gt;&lt;/Cite&gt;&lt;/EndNote&gt;</w:instrText>
      </w:r>
      <w:r w:rsidR="0052000C">
        <w:fldChar w:fldCharType="separate"/>
      </w:r>
      <w:r w:rsidR="00F5144E" w:rsidRPr="00F5144E">
        <w:rPr>
          <w:noProof/>
          <w:vertAlign w:val="superscript"/>
        </w:rPr>
        <w:t>8</w:t>
      </w:r>
      <w:r w:rsidR="0052000C">
        <w:fldChar w:fldCharType="end"/>
      </w:r>
      <w:r w:rsidR="006C5A08" w:rsidRPr="00DC4B4A">
        <w:t xml:space="preserve">. </w:t>
      </w:r>
      <w:r w:rsidR="00852D31" w:rsidRPr="00DC4B4A">
        <w:t>While simple to prepare and well characterized, it</w:t>
      </w:r>
      <w:r w:rsidR="006C5A08" w:rsidRPr="000F62C3">
        <w:t xml:space="preserve"> </w:t>
      </w:r>
      <w:r w:rsidR="00C52989" w:rsidRPr="000F62C3">
        <w:t>involve</w:t>
      </w:r>
      <w:r w:rsidR="00642DC4" w:rsidRPr="000F62C3">
        <w:rPr>
          <w:lang w:eastAsia="ja-JP"/>
        </w:rPr>
        <w:t>s</w:t>
      </w:r>
      <w:r w:rsidR="006C5A08" w:rsidRPr="000F62C3">
        <w:t xml:space="preserve"> subtle </w:t>
      </w:r>
      <w:r w:rsidR="00C52989" w:rsidRPr="000F62C3">
        <w:t xml:space="preserve">enzymatic </w:t>
      </w:r>
      <w:r w:rsidR="006C5A08" w:rsidRPr="000F62C3">
        <w:t>kinetics</w:t>
      </w:r>
      <w:r w:rsidR="00C52989" w:rsidRPr="000F62C3">
        <w:t>,</w:t>
      </w:r>
      <w:r w:rsidR="006C5A08" w:rsidRPr="000F62C3">
        <w:t xml:space="preserve"> which </w:t>
      </w:r>
      <w:r w:rsidR="00852D31" w:rsidRPr="000F62C3">
        <w:t>should</w:t>
      </w:r>
      <w:r w:rsidR="006C5A08" w:rsidRPr="000F62C3">
        <w:t xml:space="preserve"> put a stringent test on </w:t>
      </w:r>
      <w:r w:rsidR="001B39C9" w:rsidRPr="000F62C3">
        <w:t xml:space="preserve">the use of </w:t>
      </w:r>
      <w:r w:rsidR="006C5A08" w:rsidRPr="000F62C3">
        <w:t xml:space="preserve">droplets as compartments. The biochemical system </w:t>
      </w:r>
      <w:r w:rsidR="00C52989" w:rsidRPr="00DC4B4A">
        <w:t xml:space="preserve">reproduces </w:t>
      </w:r>
      <w:r w:rsidR="00A074EA" w:rsidRPr="00DC4B4A">
        <w:t>the ecological</w:t>
      </w:r>
      <w:r w:rsidR="007373B2" w:rsidRPr="00DC4B4A">
        <w:t xml:space="preserve"> </w:t>
      </w:r>
      <w:r w:rsidR="006C5A08" w:rsidRPr="00DC4B4A">
        <w:t>predator-</w:t>
      </w:r>
      <w:r w:rsidR="006C5A08">
        <w:t xml:space="preserve">prey </w:t>
      </w:r>
      <w:r w:rsidR="00C52989">
        <w:t>mechanism</w:t>
      </w:r>
      <w:r w:rsidR="009E7A32">
        <w:t>: molecular p</w:t>
      </w:r>
      <w:r w:rsidR="006C5A08">
        <w:t xml:space="preserve">reys catalyse their own replication, but also </w:t>
      </w:r>
      <w:r w:rsidR="00852D31">
        <w:t xml:space="preserve">serve as </w:t>
      </w:r>
      <w:r w:rsidR="001B39C9">
        <w:t>fuel</w:t>
      </w:r>
      <w:r w:rsidR="00852D31">
        <w:t xml:space="preserve"> for</w:t>
      </w:r>
      <w:r w:rsidR="001B39C9">
        <w:t xml:space="preserve"> </w:t>
      </w:r>
      <w:r w:rsidR="006C5A08">
        <w:t xml:space="preserve">the replication of their </w:t>
      </w:r>
      <w:r w:rsidR="009E7A32">
        <w:t xml:space="preserve">molecular </w:t>
      </w:r>
      <w:r w:rsidR="006C5A08">
        <w:t>predators. Both prey and predators are continuously degraded by a</w:t>
      </w:r>
      <w:r w:rsidR="00C52989">
        <w:t>n</w:t>
      </w:r>
      <w:r w:rsidR="006C5A08">
        <w:t xml:space="preserve"> </w:t>
      </w:r>
      <w:proofErr w:type="spellStart"/>
      <w:r w:rsidR="006C5A08">
        <w:t>exonuclease</w:t>
      </w:r>
      <w:proofErr w:type="spellEnd"/>
      <w:r w:rsidR="006C5A08">
        <w:t>. Th</w:t>
      </w:r>
      <w:r w:rsidR="001B39C9">
        <w:t>is</w:t>
      </w:r>
      <w:r w:rsidR="006C5A08">
        <w:t xml:space="preserve"> </w:t>
      </w:r>
      <w:r w:rsidR="00C23F90">
        <w:rPr>
          <w:rFonts w:hint="eastAsia"/>
          <w:lang w:eastAsia="ja-JP"/>
        </w:rPr>
        <w:t>system</w:t>
      </w:r>
      <w:r w:rsidR="006C5A08">
        <w:t xml:space="preserve"> </w:t>
      </w:r>
      <w:r w:rsidR="00170343">
        <w:rPr>
          <w:lang w:val="en-US" w:eastAsia="ja-JP"/>
        </w:rPr>
        <w:t>results in</w:t>
      </w:r>
      <w:r w:rsidR="00170343">
        <w:t xml:space="preserve"> </w:t>
      </w:r>
      <w:r w:rsidR="006C5A08">
        <w:t>robust oscillations</w:t>
      </w:r>
      <w:r w:rsidR="00170343">
        <w:rPr>
          <w:lang w:val="en-US" w:eastAsia="ja-JP"/>
        </w:rPr>
        <w:t xml:space="preserve">, which </w:t>
      </w:r>
      <w:r w:rsidR="001E7A61">
        <w:rPr>
          <w:rFonts w:hint="eastAsia"/>
          <w:lang w:val="en-US" w:eastAsia="ja-JP"/>
        </w:rPr>
        <w:t>are</w:t>
      </w:r>
      <w:r w:rsidR="006C5A08">
        <w:t xml:space="preserve"> monitor</w:t>
      </w:r>
      <w:r w:rsidR="00170343">
        <w:t xml:space="preserve">ed </w:t>
      </w:r>
      <w:r w:rsidR="00170343" w:rsidRPr="003C47D4">
        <w:rPr>
          <w:i/>
        </w:rPr>
        <w:t>via</w:t>
      </w:r>
      <w:r w:rsidR="006C5A08">
        <w:t xml:space="preserve"> the fluorescence intensity of a dye bound to the DNA template </w:t>
      </w:r>
      <w:r w:rsidR="001B39C9">
        <w:t xml:space="preserve">encoding </w:t>
      </w:r>
      <w:r w:rsidR="006C5A08">
        <w:t xml:space="preserve">the </w:t>
      </w:r>
      <w:r w:rsidR="001B39C9">
        <w:t>circuit</w:t>
      </w:r>
      <w:r w:rsidR="00655A58">
        <w:rPr>
          <w:rFonts w:hint="eastAsia"/>
          <w:lang w:eastAsia="ja-JP"/>
        </w:rPr>
        <w:t xml:space="preserve"> </w:t>
      </w:r>
      <w:r w:rsidR="00655A58">
        <w:rPr>
          <w:lang w:eastAsia="ja-JP"/>
        </w:rPr>
        <w:fldChar w:fldCharType="begin"/>
      </w:r>
      <w:r w:rsidR="00F5144E">
        <w:rPr>
          <w:lang w:eastAsia="ja-JP"/>
        </w:rPr>
        <w:instrText xml:space="preserve"> ADDIN EN.CITE &lt;EndNote&gt;&lt;Cite&gt;&lt;Author&gt;Padirac&lt;/Author&gt;&lt;Year&gt;2012&lt;/Year&gt;&lt;IDText&gt;Quencher-free multiplexed monitoring of DNA reaction circuits&lt;/IDText&gt;&lt;DisplayText&gt;&lt;style face="superscript"&gt;9&lt;/style&gt;&lt;/DisplayText&gt;&lt;record&gt;&lt;dates&gt;&lt;pub-dates&gt;&lt;date&gt;Aug&lt;/date&gt;&lt;/pub-dates&gt;&lt;year&gt;2012&lt;/year&gt;&lt;/dates&gt;&lt;urls&gt;&lt;related-urls&gt;&lt;url&gt;&amp;lt;Go to ISI&amp;gt;://WOS:000308958600006&lt;/url&gt;&lt;/related-urls&gt;&lt;/urls&gt;&lt;isbn&gt;0305-1048&lt;/isbn&gt;&lt;titles&gt;&lt;title&gt;Quencher-free multiplexed monitoring of DNA reaction circuits&lt;/title&gt;&lt;secondary-title&gt;Nucleic Acids Research&lt;/secondary-title&gt;&lt;/titles&gt;&lt;pages&gt;e118&lt;/pages&gt;&lt;number&gt;15&lt;/number&gt;&lt;contributors&gt;&lt;authors&gt;&lt;author&gt;Padirac, A.&lt;/author&gt;&lt;author&gt;Fujii, T.&lt;/author&gt;&lt;author&gt;Rondelez, Y.&lt;/author&gt;&lt;/authors&gt;&lt;/contributors&gt;&lt;custom7&gt;e118&lt;/custom7&gt;&lt;added-date format="utc"&gt;1351320882&lt;/added-date&gt;&lt;ref-type name="Journal Article"&gt;17&lt;/ref-type&gt;&lt;rec-number&gt;615&lt;/rec-number&gt;&lt;last-updated-date format="utc"&gt;1366207779&lt;/last-updated-date&gt;&lt;accession-num&gt;WOS:000308958600006&lt;/accession-num&gt;&lt;electronic-resource-num&gt;10.1093/nar/gks621&lt;/electronic-resource-num&gt;&lt;volume&gt;40&lt;/volume&gt;&lt;/record&gt;&lt;/Cite&gt;&lt;/EndNote&gt;</w:instrText>
      </w:r>
      <w:r w:rsidR="00655A58">
        <w:rPr>
          <w:lang w:eastAsia="ja-JP"/>
        </w:rPr>
        <w:fldChar w:fldCharType="separate"/>
      </w:r>
      <w:r w:rsidR="00F5144E" w:rsidRPr="00F5144E">
        <w:rPr>
          <w:noProof/>
          <w:vertAlign w:val="superscript"/>
          <w:lang w:eastAsia="ja-JP"/>
        </w:rPr>
        <w:t>9</w:t>
      </w:r>
      <w:r w:rsidR="00655A58">
        <w:rPr>
          <w:lang w:eastAsia="ja-JP"/>
        </w:rPr>
        <w:fldChar w:fldCharType="end"/>
      </w:r>
      <w:r w:rsidR="006C5A08">
        <w:t>.</w:t>
      </w:r>
    </w:p>
    <w:p w14:paraId="5F17820E" w14:textId="5CCB2CFE" w:rsidR="007F3E3B" w:rsidRDefault="00581489">
      <w:pPr>
        <w:pStyle w:val="08ArticleText"/>
        <w:rPr>
          <w:lang w:eastAsia="ja-JP"/>
        </w:rPr>
      </w:pPr>
      <w:r>
        <w:rPr>
          <w:rFonts w:hint="eastAsia"/>
          <w:lang w:eastAsia="ja-JP"/>
        </w:rPr>
        <w:tab/>
      </w:r>
      <w:r w:rsidR="007F3E3B">
        <w:t xml:space="preserve">Droplets </w:t>
      </w:r>
      <w:r w:rsidR="005E33F0">
        <w:rPr>
          <w:rFonts w:hint="eastAsia"/>
          <w:lang w:eastAsia="ja-JP"/>
        </w:rPr>
        <w:t>were</w:t>
      </w:r>
      <w:r w:rsidR="005E33F0">
        <w:t xml:space="preserve"> </w:t>
      </w:r>
      <w:r w:rsidR="007F3E3B">
        <w:t>generated by a flow-focusing junction fabricated in a PDMS chip. For each run, we generate</w:t>
      </w:r>
      <w:r w:rsidR="00966C88">
        <w:rPr>
          <w:rFonts w:hint="eastAsia"/>
          <w:lang w:eastAsia="ja-JP"/>
        </w:rPr>
        <w:t>d</w:t>
      </w:r>
      <w:r w:rsidR="007F3E3B">
        <w:t xml:space="preserve"> thousands of droplets from the same reactive mix. The droplets </w:t>
      </w:r>
      <w:r w:rsidR="00896EEC">
        <w:rPr>
          <w:rFonts w:hint="eastAsia"/>
          <w:lang w:eastAsia="ja-JP"/>
        </w:rPr>
        <w:t>were</w:t>
      </w:r>
      <w:r w:rsidR="00896EEC">
        <w:t xml:space="preserve"> </w:t>
      </w:r>
      <w:r w:rsidR="007F3E3B">
        <w:t>then transferred to a chamber</w:t>
      </w:r>
      <w:r w:rsidR="007F3E3B">
        <w:rPr>
          <w:rFonts w:hint="eastAsia"/>
          <w:lang w:eastAsia="ja-JP"/>
        </w:rPr>
        <w:t xml:space="preserve">, which </w:t>
      </w:r>
      <w:r w:rsidR="006425A4">
        <w:rPr>
          <w:rFonts w:hint="eastAsia"/>
          <w:lang w:eastAsia="ja-JP"/>
        </w:rPr>
        <w:t>was</w:t>
      </w:r>
      <w:r w:rsidR="006425A4">
        <w:t xml:space="preserve"> </w:t>
      </w:r>
      <w:r w:rsidR="007F3E3B">
        <w:rPr>
          <w:rFonts w:hint="eastAsia"/>
          <w:lang w:eastAsia="ja-JP"/>
        </w:rPr>
        <w:t xml:space="preserve">formed </w:t>
      </w:r>
      <w:r w:rsidR="00170343">
        <w:rPr>
          <w:lang w:val="en-US" w:eastAsia="ja-JP"/>
        </w:rPr>
        <w:t>between</w:t>
      </w:r>
      <w:r w:rsidR="007F3E3B">
        <w:rPr>
          <w:rFonts w:hint="eastAsia"/>
          <w:lang w:eastAsia="ja-JP"/>
        </w:rPr>
        <w:t xml:space="preserve"> </w:t>
      </w:r>
      <w:r w:rsidR="007F3E3B">
        <w:t>two glass slides</w:t>
      </w:r>
      <w:r w:rsidR="007F3E3B">
        <w:rPr>
          <w:rFonts w:hint="eastAsia"/>
          <w:lang w:eastAsia="ja-JP"/>
        </w:rPr>
        <w:t xml:space="preserve"> sealed by araldite</w:t>
      </w:r>
      <w:r w:rsidR="007F3E3B">
        <w:t xml:space="preserve">. The chamber </w:t>
      </w:r>
      <w:r w:rsidR="0023237B">
        <w:rPr>
          <w:rFonts w:hint="eastAsia"/>
          <w:lang w:eastAsia="ja-JP"/>
        </w:rPr>
        <w:t>was</w:t>
      </w:r>
      <w:r w:rsidR="0023237B">
        <w:t xml:space="preserve"> </w:t>
      </w:r>
      <w:r w:rsidR="007F3E3B">
        <w:t>kept at constant temperature (45</w:t>
      </w:r>
      <w:r w:rsidR="007F3E3B">
        <w:rPr>
          <w:rFonts w:hint="eastAsia"/>
          <w:lang w:eastAsia="ja-JP"/>
        </w:rPr>
        <w:t>.5</w:t>
      </w:r>
      <w:r w:rsidR="007F3E3B">
        <w:rPr>
          <w:rStyle w:val="st"/>
        </w:rPr>
        <w:t>°</w:t>
      </w:r>
      <w:r w:rsidR="007F3E3B">
        <w:t xml:space="preserve">C) by placing it </w:t>
      </w:r>
      <w:r w:rsidR="007F3E3B">
        <w:rPr>
          <w:rFonts w:hint="eastAsia"/>
          <w:lang w:eastAsia="ja-JP"/>
        </w:rPr>
        <w:t xml:space="preserve">under </w:t>
      </w:r>
      <w:r w:rsidR="007F3E3B">
        <w:t xml:space="preserve">the heated glass plate of a microscope stage equipped with a temperature </w:t>
      </w:r>
      <w:commentRangeStart w:id="16"/>
      <w:r w:rsidR="007F3E3B">
        <w:t>controller</w:t>
      </w:r>
      <w:commentRangeEnd w:id="16"/>
      <w:r w:rsidR="007F3E3B">
        <w:rPr>
          <w:rStyle w:val="CommentReference"/>
        </w:rPr>
        <w:commentReference w:id="16"/>
      </w:r>
      <w:r w:rsidR="007F3E3B">
        <w:rPr>
          <w:rFonts w:hint="eastAsia"/>
          <w:lang w:eastAsia="ja-JP"/>
        </w:rPr>
        <w:t xml:space="preserve"> (Fig. 1)</w:t>
      </w:r>
      <w:r w:rsidR="007F3E3B">
        <w:t>.</w:t>
      </w:r>
      <w:r w:rsidR="00170343">
        <w:rPr>
          <w:lang w:val="en-US" w:eastAsia="ja-JP"/>
        </w:rPr>
        <w:t xml:space="preserve"> </w:t>
      </w:r>
      <w:r w:rsidR="008538C8">
        <w:rPr>
          <w:rFonts w:hint="eastAsia"/>
          <w:lang w:eastAsia="ja-JP"/>
        </w:rPr>
        <w:t xml:space="preserve">A </w:t>
      </w:r>
      <w:r w:rsidR="007F3E3B">
        <w:t xml:space="preserve">field of view </w:t>
      </w:r>
      <w:r w:rsidR="00966C88">
        <w:t>contain</w:t>
      </w:r>
      <w:r w:rsidR="00966C88">
        <w:rPr>
          <w:rFonts w:hint="eastAsia"/>
          <w:lang w:eastAsia="ja-JP"/>
        </w:rPr>
        <w:t>ed</w:t>
      </w:r>
      <w:r w:rsidR="00966C88">
        <w:t xml:space="preserve"> </w:t>
      </w:r>
      <w:r w:rsidR="007F3E3B">
        <w:t xml:space="preserve">about 1000 droplets </w:t>
      </w:r>
      <w:r w:rsidR="00875F37">
        <w:rPr>
          <w:rFonts w:hint="eastAsia"/>
          <w:lang w:eastAsia="ja-JP"/>
        </w:rPr>
        <w:t>(movies in ESI</w:t>
      </w:r>
      <w:r w:rsidR="007F3E3B">
        <w:rPr>
          <w:rFonts w:hint="eastAsia"/>
          <w:lang w:eastAsia="ja-JP"/>
        </w:rPr>
        <w:t>).</w:t>
      </w:r>
      <w:r w:rsidR="005A78F6">
        <w:rPr>
          <w:rFonts w:hint="eastAsia"/>
          <w:lang w:eastAsia="ja-JP"/>
        </w:rPr>
        <w:t xml:space="preserve"> </w:t>
      </w:r>
      <w:r w:rsidR="007B7889">
        <w:rPr>
          <w:rFonts w:hint="eastAsia"/>
          <w:lang w:eastAsia="ja-JP"/>
        </w:rPr>
        <w:t xml:space="preserve">While the oscillations lasted for 2 days, we restricted the </w:t>
      </w:r>
      <w:r w:rsidR="00C03C50">
        <w:rPr>
          <w:lang w:val="en-US" w:eastAsia="ja-JP"/>
        </w:rPr>
        <w:t>analysis</w:t>
      </w:r>
      <w:r w:rsidR="00C03C50">
        <w:rPr>
          <w:rFonts w:hint="eastAsia"/>
          <w:lang w:eastAsia="ja-JP"/>
        </w:rPr>
        <w:t xml:space="preserve"> </w:t>
      </w:r>
      <w:r w:rsidR="005A78F6">
        <w:rPr>
          <w:rFonts w:hint="eastAsia"/>
          <w:lang w:eastAsia="ja-JP"/>
        </w:rPr>
        <w:t>to one day</w:t>
      </w:r>
      <w:r w:rsidR="007B7889">
        <w:rPr>
          <w:rFonts w:hint="eastAsia"/>
          <w:lang w:eastAsia="ja-JP"/>
        </w:rPr>
        <w:t xml:space="preserve"> </w:t>
      </w:r>
      <w:r w:rsidR="00C03C50">
        <w:rPr>
          <w:lang w:val="en-US" w:eastAsia="ja-JP"/>
        </w:rPr>
        <w:t xml:space="preserve">in order </w:t>
      </w:r>
      <w:r w:rsidR="007B7889">
        <w:rPr>
          <w:rFonts w:hint="eastAsia"/>
          <w:lang w:eastAsia="ja-JP"/>
        </w:rPr>
        <w:t xml:space="preserve">to </w:t>
      </w:r>
      <w:r w:rsidR="00B800F6">
        <w:rPr>
          <w:rFonts w:hint="eastAsia"/>
          <w:lang w:eastAsia="ja-JP"/>
        </w:rPr>
        <w:t xml:space="preserve">increase the number of trajectories </w:t>
      </w:r>
      <w:r w:rsidR="00B800F6">
        <w:rPr>
          <w:lang w:eastAsia="ja-JP"/>
        </w:rPr>
        <w:t>successfully</w:t>
      </w:r>
      <w:r w:rsidR="00B800F6">
        <w:rPr>
          <w:rFonts w:hint="eastAsia"/>
          <w:lang w:eastAsia="ja-JP"/>
        </w:rPr>
        <w:t xml:space="preserve"> tracked</w:t>
      </w:r>
      <w:r w:rsidR="000C2589">
        <w:rPr>
          <w:rFonts w:hint="eastAsia"/>
          <w:lang w:eastAsia="ja-JP"/>
        </w:rPr>
        <w:t xml:space="preserve"> </w:t>
      </w:r>
      <w:r w:rsidR="000C2589">
        <w:rPr>
          <w:lang w:eastAsia="ja-JP"/>
        </w:rPr>
        <w:fldChar w:fldCharType="begin">
          <w:fldData xml:space="preserve">PEVuZE5vdGU+PENpdGU+PEF1dGhvcj5Dcm9ja2VyPC9BdXRob3I+PFllYXI+MTk5NjwvWWVhcj48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</w:fldData>
        </w:fldChar>
      </w:r>
      <w:r w:rsidR="005E117C">
        <w:rPr>
          <w:lang w:eastAsia="ja-JP"/>
        </w:rPr>
        <w:instrText xml:space="preserve"> ADDIN EN.CITE </w:instrText>
      </w:r>
      <w:r w:rsidR="005E117C">
        <w:rPr>
          <w:lang w:eastAsia="ja-JP"/>
        </w:rPr>
        <w:fldChar w:fldCharType="begin">
          <w:fldData xml:space="preserve">PEVuZE5vdGU+PENpdGU+PEF1dGhvcj5Dcm9ja2VyPC9BdXRob3I+PFllYXI+MTk5NjwvWWVhcj48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</w:fldData>
        </w:fldChar>
      </w:r>
      <w:r w:rsidR="005E117C">
        <w:rPr>
          <w:lang w:eastAsia="ja-JP"/>
        </w:rPr>
        <w:instrText xml:space="preserve"> ADDIN EN.CITE.DATA </w:instrText>
      </w:r>
      <w:r w:rsidR="005E117C">
        <w:rPr>
          <w:lang w:eastAsia="ja-JP"/>
        </w:rPr>
      </w:r>
      <w:r w:rsidR="005E117C">
        <w:rPr>
          <w:lang w:eastAsia="ja-JP"/>
        </w:rPr>
        <w:fldChar w:fldCharType="end"/>
      </w:r>
      <w:r w:rsidR="000C2589">
        <w:rPr>
          <w:lang w:eastAsia="ja-JP"/>
        </w:rPr>
      </w:r>
      <w:r w:rsidR="000C2589">
        <w:rPr>
          <w:lang w:eastAsia="ja-JP"/>
        </w:rPr>
        <w:fldChar w:fldCharType="separate"/>
      </w:r>
      <w:r w:rsidR="005E117C" w:rsidRPr="005E117C">
        <w:rPr>
          <w:noProof/>
          <w:vertAlign w:val="superscript"/>
          <w:lang w:eastAsia="ja-JP"/>
        </w:rPr>
        <w:t>10</w:t>
      </w:r>
      <w:r w:rsidR="000C2589">
        <w:rPr>
          <w:lang w:eastAsia="ja-JP"/>
        </w:rPr>
        <w:fldChar w:fldCharType="end"/>
      </w:r>
      <w:r w:rsidR="00B800F6">
        <w:rPr>
          <w:rFonts w:hint="eastAsia"/>
          <w:lang w:eastAsia="ja-JP"/>
        </w:rPr>
        <w:t>.</w:t>
      </w:r>
    </w:p>
    <w:p w14:paraId="23E546ED" w14:textId="728FD34E" w:rsidR="007F3E3B" w:rsidRDefault="00734304" w:rsidP="007F3E3B">
      <w:pPr>
        <w:pStyle w:val="08ArticleText"/>
      </w:pPr>
      <w:r>
        <w:rPr>
          <w:rFonts w:hint="eastAsia"/>
          <w:lang w:eastAsia="ja-JP"/>
        </w:rPr>
        <w:tab/>
      </w:r>
      <w:r w:rsidR="007F3E3B">
        <w:t>Fig. 2</w:t>
      </w:r>
      <w:r w:rsidR="007F3E3B">
        <w:rPr>
          <w:rFonts w:hint="eastAsia"/>
          <w:lang w:eastAsia="ja-JP"/>
        </w:rPr>
        <w:t>a</w:t>
      </w:r>
      <w:r w:rsidR="007F3E3B">
        <w:t xml:space="preserve"> shows a representative field of view and time traces for the fluorescence of droplets. Most droplets </w:t>
      </w:r>
      <w:r w:rsidR="00C03C50">
        <w:rPr>
          <w:lang w:val="en-US" w:eastAsia="ja-JP"/>
        </w:rPr>
        <w:t>are</w:t>
      </w:r>
      <w:r w:rsidR="00C03C50">
        <w:t xml:space="preserve"> </w:t>
      </w:r>
      <w:proofErr w:type="spellStart"/>
      <w:r w:rsidR="007F3E3B">
        <w:t>monodisperse</w:t>
      </w:r>
      <w:proofErr w:type="spellEnd"/>
      <w:r w:rsidR="007F3E3B">
        <w:t xml:space="preserve">, with a diameter of </w:t>
      </w:r>
      <w:r w:rsidR="002F6658">
        <w:rPr>
          <w:rFonts w:hint="eastAsia"/>
          <w:lang w:eastAsia="ja-JP"/>
        </w:rPr>
        <w:t>~</w:t>
      </w:r>
      <w:commentRangeStart w:id="17"/>
      <w:r w:rsidR="007F3E3B">
        <w:rPr>
          <w:rFonts w:hint="eastAsia"/>
          <w:lang w:eastAsia="ja-JP"/>
        </w:rPr>
        <w:t>100</w:t>
      </w:r>
      <w:r w:rsidR="007F3E3B">
        <w:t xml:space="preserve"> µm and </w:t>
      </w:r>
      <w:commentRangeEnd w:id="17"/>
      <w:r w:rsidR="007F3E3B">
        <w:rPr>
          <w:rStyle w:val="CommentReference"/>
        </w:rPr>
        <w:commentReference w:id="17"/>
      </w:r>
      <w:r w:rsidR="007F3E3B">
        <w:t xml:space="preserve">a dispersion of </w:t>
      </w:r>
      <w:r w:rsidR="00FD5A2D">
        <w:rPr>
          <w:rFonts w:hint="eastAsia"/>
          <w:lang w:eastAsia="ja-JP"/>
        </w:rPr>
        <w:t>~15%</w:t>
      </w:r>
      <w:r w:rsidR="007F3E3B">
        <w:t xml:space="preserve">. </w:t>
      </w:r>
      <w:r w:rsidR="007F3E3B">
        <w:rPr>
          <w:rFonts w:hint="eastAsia"/>
          <w:lang w:eastAsia="ja-JP"/>
        </w:rPr>
        <w:t xml:space="preserve">This corresponds to a volume of </w:t>
      </w:r>
      <w:del w:id="18" w:author="Anthony" w:date="2013-05-15T15:34:00Z">
        <w:r w:rsidR="007F3E3B" w:rsidDel="008E7B59">
          <w:rPr>
            <w:rFonts w:hint="eastAsia"/>
            <w:lang w:eastAsia="ja-JP"/>
          </w:rPr>
          <w:delText xml:space="preserve">about </w:delText>
        </w:r>
      </w:del>
      <w:r w:rsidR="002F6658">
        <w:rPr>
          <w:rFonts w:hint="eastAsia"/>
          <w:lang w:eastAsia="ja-JP"/>
        </w:rPr>
        <w:t>~</w:t>
      </w:r>
      <w:r w:rsidR="007F3E3B">
        <w:rPr>
          <w:rFonts w:hint="eastAsia"/>
          <w:lang w:eastAsia="ja-JP"/>
        </w:rPr>
        <w:t xml:space="preserve">500 </w:t>
      </w:r>
      <w:proofErr w:type="spellStart"/>
      <w:r w:rsidR="007F3E3B">
        <w:rPr>
          <w:rFonts w:hint="eastAsia"/>
          <w:lang w:eastAsia="ja-JP"/>
        </w:rPr>
        <w:t>picoliters</w:t>
      </w:r>
      <w:proofErr w:type="spellEnd"/>
      <w:r w:rsidR="007F3E3B">
        <w:rPr>
          <w:rFonts w:hint="eastAsia"/>
          <w:lang w:eastAsia="ja-JP"/>
        </w:rPr>
        <w:t xml:space="preserve">, which </w:t>
      </w:r>
      <w:proofErr w:type="gramStart"/>
      <w:r w:rsidR="007F3E3B">
        <w:rPr>
          <w:rFonts w:hint="eastAsia"/>
          <w:lang w:eastAsia="ja-JP"/>
        </w:rPr>
        <w:t>is</w:t>
      </w:r>
      <w:proofErr w:type="gramEnd"/>
      <w:r w:rsidR="007F3E3B">
        <w:rPr>
          <w:rFonts w:hint="eastAsia"/>
          <w:lang w:eastAsia="ja-JP"/>
        </w:rPr>
        <w:t xml:space="preserve"> 4 orders of </w:t>
      </w:r>
      <w:r w:rsidR="007F3E3B">
        <w:rPr>
          <w:rFonts w:hint="eastAsia"/>
          <w:lang w:eastAsia="ja-JP"/>
        </w:rPr>
        <w:lastRenderedPageBreak/>
        <w:t>magnitude smaller than bulk reaction volume (</w:t>
      </w:r>
      <w:r w:rsidR="007F3E3B">
        <w:rPr>
          <w:lang w:eastAsia="ja-JP"/>
        </w:rPr>
        <w:t>20 µl</w:t>
      </w:r>
      <w:r w:rsidR="007F3E3B">
        <w:rPr>
          <w:rFonts w:hint="eastAsia"/>
          <w:lang w:eastAsia="ja-JP"/>
        </w:rPr>
        <w:t xml:space="preserve">). </w:t>
      </w:r>
      <w:r w:rsidR="00C03C50">
        <w:t>A</w:t>
      </w:r>
      <w:r w:rsidR="007F3E3B">
        <w:t xml:space="preserve"> few droplets </w:t>
      </w:r>
      <w:r w:rsidR="00C03C50">
        <w:rPr>
          <w:lang w:val="en-US" w:eastAsia="ja-JP"/>
        </w:rPr>
        <w:t>are</w:t>
      </w:r>
      <w:r w:rsidR="00C03C50">
        <w:t xml:space="preserve"> </w:t>
      </w:r>
      <w:r w:rsidR="007F3E3B">
        <w:t xml:space="preserve">significantly larger, which may result from coalescence during the generation and transfer of droplets. The fluorescence of the majority of droplets </w:t>
      </w:r>
      <w:proofErr w:type="spellStart"/>
      <w:r w:rsidR="00315D92">
        <w:t>oscillat</w:t>
      </w:r>
      <w:r w:rsidR="00C03C50">
        <w:rPr>
          <w:lang w:val="en-US" w:eastAsia="ja-JP"/>
        </w:rPr>
        <w:t>es</w:t>
      </w:r>
      <w:proofErr w:type="spellEnd"/>
      <w:r w:rsidR="007F3E3B">
        <w:t>, and th</w:t>
      </w:r>
      <w:r w:rsidR="00C03C50">
        <w:t>e oscillation of each individual droplet is</w:t>
      </w:r>
      <w:r w:rsidR="007F3E3B">
        <w:t xml:space="preserve"> similar to the bulk control</w:t>
      </w:r>
      <w:ins w:id="19" w:author="Yannick Rondelez" w:date="2013-05-13T07:44:00Z">
        <w:r w:rsidR="000F62C3">
          <w:t xml:space="preserve"> </w:t>
        </w:r>
        <w:del w:id="20" w:author="Anthony" w:date="2013-05-15T17:22:00Z">
          <w:r w:rsidR="000F62C3" w:rsidRPr="000F62C3" w:rsidDel="00F86CD5">
            <w:rPr>
              <w:highlight w:val="yellow"/>
              <w:rPrChange w:id="21" w:author="Yannick Rondelez" w:date="2013-05-13T07:44:00Z">
                <w:rPr/>
              </w:rPrChange>
            </w:rPr>
            <w:delText xml:space="preserve">(fig 2d, cf </w:delText>
          </w:r>
          <w:r w:rsidR="009A1827" w:rsidRPr="009A1827" w:rsidDel="00F86CD5">
            <w:rPr>
              <w:highlight w:val="yellow"/>
            </w:rPr>
            <w:delText>r</w:delText>
          </w:r>
          <w:r w:rsidR="000F62C3" w:rsidRPr="000F62C3" w:rsidDel="00F86CD5">
            <w:rPr>
              <w:highlight w:val="yellow"/>
              <w:rPrChange w:id="22" w:author="Yannick Rondelez" w:date="2013-05-13T07:44:00Z">
                <w:rPr/>
              </w:rPrChange>
            </w:rPr>
            <w:delText>emarque sur mail)</w:delText>
          </w:r>
        </w:del>
      </w:ins>
      <w:del w:id="23" w:author="Anthony" w:date="2013-05-15T17:22:00Z">
        <w:r w:rsidR="007F3E3B" w:rsidDel="00F86CD5">
          <w:delText xml:space="preserve">. </w:delText>
        </w:r>
      </w:del>
    </w:p>
    <w:p w14:paraId="2DDEC4E5" w14:textId="6AA05583" w:rsidR="00577D9A" w:rsidRDefault="00581489" w:rsidP="007F3E3B">
      <w:pPr>
        <w:pStyle w:val="08ArticleText"/>
      </w:pPr>
      <w:r>
        <w:rPr>
          <w:rFonts w:hint="eastAsia"/>
          <w:lang w:eastAsia="ja-JP"/>
        </w:rPr>
        <w:tab/>
      </w:r>
      <w:r w:rsidR="00577D9A">
        <w:t>The collective behaviour was more surprising</w:t>
      </w:r>
      <w:r w:rsidR="00B742C5">
        <w:t xml:space="preserve">: </w:t>
      </w:r>
      <w:r w:rsidR="00577D9A">
        <w:t xml:space="preserve">spatial waves move across the </w:t>
      </w:r>
      <w:r w:rsidR="002F6658">
        <w:rPr>
          <w:rFonts w:hint="eastAsia"/>
          <w:lang w:eastAsia="ja-JP"/>
        </w:rPr>
        <w:t>chamber</w:t>
      </w:r>
      <w:r w:rsidR="002F6658">
        <w:t xml:space="preserve"> </w:t>
      </w:r>
      <w:r w:rsidR="00577D9A">
        <w:t xml:space="preserve">while </w:t>
      </w:r>
      <w:r w:rsidR="00B742C5">
        <w:t xml:space="preserve">slow </w:t>
      </w:r>
      <w:proofErr w:type="spellStart"/>
      <w:r w:rsidR="00B742C5">
        <w:t>desynchronization</w:t>
      </w:r>
      <w:proofErr w:type="spellEnd"/>
      <w:r w:rsidR="00523A78">
        <w:t xml:space="preserve"> </w:t>
      </w:r>
      <w:r w:rsidR="00577D9A">
        <w:t xml:space="preserve">ultimately sets each droplet’s </w:t>
      </w:r>
      <w:r w:rsidR="00904204">
        <w:t>fluorescence</w:t>
      </w:r>
      <w:r w:rsidR="00577D9A">
        <w:t xml:space="preserve"> on a seemingly independent trajectory</w:t>
      </w:r>
      <w:ins w:id="24" w:author="Anthony" w:date="2013-05-15T17:22:00Z">
        <w:r w:rsidR="00F86CD5">
          <w:rPr>
            <w:rFonts w:hint="eastAsia"/>
            <w:lang w:eastAsia="ja-JP"/>
          </w:rPr>
          <w:t xml:space="preserve"> (</w:t>
        </w:r>
      </w:ins>
      <w:ins w:id="25" w:author="Anthony" w:date="2013-06-08T17:11:00Z">
        <w:r w:rsidR="00292326">
          <w:rPr>
            <w:rFonts w:hint="eastAsia"/>
            <w:lang w:eastAsia="ja-JP"/>
          </w:rPr>
          <w:t>F</w:t>
        </w:r>
      </w:ins>
      <w:ins w:id="26" w:author="Anthony" w:date="2013-05-15T17:22:00Z">
        <w:r w:rsidR="00F86CD5">
          <w:rPr>
            <w:rFonts w:hint="eastAsia"/>
            <w:lang w:eastAsia="ja-JP"/>
          </w:rPr>
          <w:t>ig</w:t>
        </w:r>
      </w:ins>
      <w:ins w:id="27" w:author="Anthony" w:date="2013-06-08T17:11:00Z">
        <w:r w:rsidR="00292326">
          <w:rPr>
            <w:rFonts w:hint="eastAsia"/>
            <w:lang w:eastAsia="ja-JP"/>
          </w:rPr>
          <w:t>.</w:t>
        </w:r>
      </w:ins>
      <w:ins w:id="28" w:author="Anthony" w:date="2013-05-15T17:22:00Z">
        <w:r w:rsidR="00F86CD5">
          <w:rPr>
            <w:rFonts w:hint="eastAsia"/>
            <w:lang w:eastAsia="ja-JP"/>
          </w:rPr>
          <w:t xml:space="preserve"> </w:t>
        </w:r>
        <w:r w:rsidR="00445C0C">
          <w:rPr>
            <w:rFonts w:hint="eastAsia"/>
            <w:lang w:eastAsia="ja-JP"/>
          </w:rPr>
          <w:t>2</w:t>
        </w:r>
      </w:ins>
      <w:ins w:id="29" w:author="Anthony" w:date="2013-06-08T17:11:00Z">
        <w:r w:rsidR="00292326">
          <w:rPr>
            <w:rFonts w:hint="eastAsia"/>
            <w:lang w:eastAsia="ja-JP"/>
          </w:rPr>
          <w:t>b</w:t>
        </w:r>
      </w:ins>
      <w:ins w:id="30" w:author="Anthony" w:date="2013-05-15T17:22:00Z">
        <w:r w:rsidR="00F86CD5">
          <w:rPr>
            <w:rFonts w:hint="eastAsia"/>
            <w:lang w:eastAsia="ja-JP"/>
          </w:rPr>
          <w:t>)</w:t>
        </w:r>
      </w:ins>
      <w:r w:rsidR="00523A78">
        <w:t xml:space="preserve">. </w:t>
      </w:r>
    </w:p>
    <w:p w14:paraId="3087FA97" w14:textId="04042384" w:rsidR="00E73780" w:rsidRDefault="00577D9A" w:rsidP="00E73780">
      <w:pPr>
        <w:pStyle w:val="08ArticleText"/>
        <w:rPr>
          <w:lang w:eastAsia="ja-JP"/>
        </w:rPr>
      </w:pPr>
      <w:r>
        <w:t>Since the content</w:t>
      </w:r>
      <w:r>
        <w:rPr>
          <w:rFonts w:hint="eastAsia"/>
          <w:lang w:eastAsia="ja-JP"/>
        </w:rPr>
        <w:t>s</w:t>
      </w:r>
      <w:r>
        <w:t xml:space="preserve"> of all droplets derive from the same mix, we expect them to be initially </w:t>
      </w:r>
      <w:r w:rsidR="003F1A0D">
        <w:t>synchronized</w:t>
      </w:r>
      <w:r>
        <w:t>. Indeed</w:t>
      </w:r>
      <w:r w:rsidR="00DF6F37">
        <w:t xml:space="preserve">, </w:t>
      </w:r>
      <w:r w:rsidR="00DF6F37">
        <w:rPr>
          <w:lang w:eastAsia="ja-JP"/>
        </w:rPr>
        <w:t xml:space="preserve">noting </w:t>
      </w:r>
      <w:r w:rsidR="00DF6F37">
        <w:t>T</w:t>
      </w:r>
      <w:r w:rsidR="00DF6F37">
        <w:rPr>
          <w:rFonts w:hint="eastAsia"/>
          <w:vertAlign w:val="subscript"/>
          <w:lang w:eastAsia="ja-JP"/>
        </w:rPr>
        <w:t>i</w:t>
      </w:r>
      <w:r w:rsidR="00DF6F37">
        <w:rPr>
          <w:rFonts w:hint="eastAsia"/>
          <w:lang w:eastAsia="ja-JP"/>
        </w:rPr>
        <w:t xml:space="preserve"> the time require</w:t>
      </w:r>
      <w:r w:rsidR="00DF6F37">
        <w:rPr>
          <w:lang w:val="en-US" w:eastAsia="ja-JP"/>
        </w:rPr>
        <w:t>d</w:t>
      </w:r>
      <w:r w:rsidR="00DF6F37">
        <w:rPr>
          <w:rFonts w:hint="eastAsia"/>
          <w:lang w:eastAsia="ja-JP"/>
        </w:rPr>
        <w:t xml:space="preserve"> to reach the </w:t>
      </w:r>
      <w:proofErr w:type="spellStart"/>
      <w:r w:rsidR="00DF6F37">
        <w:rPr>
          <w:rFonts w:hint="eastAsia"/>
          <w:lang w:eastAsia="ja-JP"/>
        </w:rPr>
        <w:t>i</w:t>
      </w:r>
      <w:r w:rsidR="00DF6F37" w:rsidRPr="009716D9">
        <w:rPr>
          <w:vertAlign w:val="superscript"/>
          <w:lang w:eastAsia="ja-JP"/>
        </w:rPr>
        <w:t>th</w:t>
      </w:r>
      <w:proofErr w:type="spellEnd"/>
      <w:r w:rsidR="00DF6F37">
        <w:rPr>
          <w:rFonts w:hint="eastAsia"/>
          <w:lang w:eastAsia="ja-JP"/>
        </w:rPr>
        <w:t xml:space="preserve"> peak </w:t>
      </w:r>
      <w:r w:rsidR="00DF6F37">
        <w:rPr>
          <w:lang w:val="en-US" w:eastAsia="ja-JP"/>
        </w:rPr>
        <w:t>(</w:t>
      </w:r>
      <w:r w:rsidR="00DF6F37">
        <w:rPr>
          <w:rFonts w:hint="eastAsia"/>
          <w:lang w:eastAsia="ja-JP"/>
        </w:rPr>
        <w:t>Fig.3a</w:t>
      </w:r>
      <w:r w:rsidR="00DF6F37">
        <w:t xml:space="preserve">), we measure </w:t>
      </w:r>
      <w:r w:rsidR="003F1A0D">
        <w:t>a standard</w:t>
      </w:r>
      <w:r w:rsidR="007F3E3B">
        <w:t xml:space="preserve"> deviation of 7 minutes for T</w:t>
      </w:r>
      <w:r w:rsidR="007F3E3B" w:rsidRPr="00067E22">
        <w:rPr>
          <w:vertAlign w:val="subscript"/>
        </w:rPr>
        <w:t>1</w:t>
      </w:r>
      <w:r w:rsidR="007F3E3B">
        <w:t xml:space="preserve">. </w:t>
      </w:r>
      <w:r w:rsidR="00E73780">
        <w:t>After</w:t>
      </w:r>
      <w:r w:rsidR="00E73780">
        <w:rPr>
          <w:rFonts w:hint="eastAsia"/>
          <w:lang w:eastAsia="ja-JP"/>
        </w:rPr>
        <w:t xml:space="preserve"> 15</w:t>
      </w:r>
      <w:r w:rsidR="00E73780">
        <w:t xml:space="preserve"> hours, the standard deviation of T</w:t>
      </w:r>
      <w:r w:rsidR="00E73780" w:rsidRPr="00067E22">
        <w:rPr>
          <w:vertAlign w:val="subscript"/>
        </w:rPr>
        <w:t>7</w:t>
      </w:r>
      <w:r w:rsidR="00E73780">
        <w:t xml:space="preserve"> </w:t>
      </w:r>
      <w:r w:rsidR="00E73780">
        <w:rPr>
          <w:rFonts w:hint="eastAsia"/>
          <w:lang w:eastAsia="ja-JP"/>
        </w:rPr>
        <w:t>had</w:t>
      </w:r>
      <w:r w:rsidR="00E73780">
        <w:t xml:space="preserve"> </w:t>
      </w:r>
      <w:r w:rsidR="00E73780">
        <w:rPr>
          <w:rFonts w:hint="eastAsia"/>
          <w:lang w:eastAsia="ja-JP"/>
        </w:rPr>
        <w:t>increased</w:t>
      </w:r>
      <w:r w:rsidR="00E73780">
        <w:t xml:space="preserve"> to 35 minutes (25% of the mean period).</w:t>
      </w:r>
      <w:r w:rsidR="00DF6F37">
        <w:t xml:space="preserve"> At this point n</w:t>
      </w:r>
      <w:r>
        <w:t>o</w:t>
      </w:r>
      <w:r w:rsidR="00A847F4">
        <w:rPr>
          <w:rFonts w:hint="eastAsia"/>
          <w:lang w:eastAsia="ja-JP"/>
        </w:rPr>
        <w:t xml:space="preserve"> </w:t>
      </w:r>
      <w:r>
        <w:t>coherence can be visually detected in the droplet population.</w:t>
      </w:r>
      <w:r w:rsidR="00E73780">
        <w:t xml:space="preserve"> We tested if this </w:t>
      </w:r>
      <w:proofErr w:type="spellStart"/>
      <w:r w:rsidR="00E73780">
        <w:t>desynchronization</w:t>
      </w:r>
      <w:proofErr w:type="spellEnd"/>
      <w:r w:rsidR="00E73780">
        <w:t xml:space="preserve"> was specific to compartmentalization or also existed in bulk. In </w:t>
      </w:r>
      <w:ins w:id="31" w:author="Anthony" w:date="2013-05-16T13:54:00Z">
        <w:r w:rsidR="0071618B">
          <w:rPr>
            <w:lang w:eastAsia="ja-JP"/>
          </w:rPr>
          <w:t>20 µl</w:t>
        </w:r>
        <w:r w:rsidR="0071618B" w:rsidDel="0071618B">
          <w:rPr>
            <w:rFonts w:hint="eastAsia"/>
            <w:lang w:eastAsia="ja-JP"/>
          </w:rPr>
          <w:t xml:space="preserve"> </w:t>
        </w:r>
      </w:ins>
      <w:del w:id="32" w:author="Anthony" w:date="2013-05-16T13:54:00Z">
        <w:r w:rsidR="001E7A61" w:rsidDel="0071618B">
          <w:rPr>
            <w:rFonts w:hint="eastAsia"/>
            <w:lang w:eastAsia="ja-JP"/>
          </w:rPr>
          <w:delText xml:space="preserve">the </w:delText>
        </w:r>
      </w:del>
      <w:r w:rsidR="00E73780">
        <w:t>tube</w:t>
      </w:r>
      <w:ins w:id="33" w:author="Anthony" w:date="2013-05-16T13:54:00Z">
        <w:r w:rsidR="0071618B">
          <w:rPr>
            <w:rFonts w:hint="eastAsia"/>
            <w:lang w:eastAsia="ja-JP"/>
          </w:rPr>
          <w:t>s</w:t>
        </w:r>
      </w:ins>
      <w:r w:rsidR="00E73780">
        <w:t xml:space="preserve">, we observed a similar albeit less pronounced </w:t>
      </w:r>
      <w:proofErr w:type="spellStart"/>
      <w:r w:rsidR="00E73780">
        <w:t>desynchronization</w:t>
      </w:r>
      <w:proofErr w:type="spellEnd"/>
      <w:r w:rsidR="00E73780">
        <w:t xml:space="preserve"> (</w:t>
      </w:r>
      <w:r w:rsidR="001B0DCD">
        <w:rPr>
          <w:rFonts w:hint="eastAsia"/>
          <w:lang w:eastAsia="ja-JP"/>
        </w:rPr>
        <w:t>S8</w:t>
      </w:r>
      <w:r w:rsidR="00E73780">
        <w:rPr>
          <w:rFonts w:hint="eastAsia"/>
          <w:lang w:eastAsia="ja-JP"/>
        </w:rPr>
        <w:t>,</w:t>
      </w:r>
      <w:r w:rsidR="00E73780">
        <w:t xml:space="preserve"> ESI).</w:t>
      </w:r>
      <w:r w:rsidR="00E73780" w:rsidRPr="009604D7">
        <w:t xml:space="preserve"> </w:t>
      </w:r>
      <w:r w:rsidR="00E73780">
        <w:t xml:space="preserve">This common </w:t>
      </w:r>
      <w:proofErr w:type="spellStart"/>
      <w:r w:rsidR="00E73780">
        <w:t>desynchronization</w:t>
      </w:r>
      <w:proofErr w:type="spellEnd"/>
      <w:r w:rsidR="00E73780">
        <w:t xml:space="preserve"> points to the influence of an external factor such as temperature on the period of oscillations. We characterised the sensitivity of oscillator to temperature in bulk (</w:t>
      </w:r>
      <w:r w:rsidR="001B0DCD">
        <w:t>S</w:t>
      </w:r>
      <w:r w:rsidR="001B0DCD">
        <w:rPr>
          <w:rFonts w:hint="eastAsia"/>
          <w:lang w:eastAsia="ja-JP"/>
        </w:rPr>
        <w:t>9</w:t>
      </w:r>
      <w:r w:rsidR="00E73780">
        <w:t>, ESI) and found that an increase of temperature of 2</w:t>
      </w:r>
      <w:r w:rsidR="00E73780" w:rsidRPr="00B600C8">
        <w:t xml:space="preserve">°C lengthens the period by </w:t>
      </w:r>
      <w:commentRangeStart w:id="34"/>
      <w:r w:rsidR="00E73780" w:rsidRPr="00B600C8">
        <w:t>25</w:t>
      </w:r>
      <w:commentRangeEnd w:id="34"/>
      <w:r w:rsidR="00E73780">
        <w:rPr>
          <w:rStyle w:val="CommentReference"/>
        </w:rPr>
        <w:commentReference w:id="34"/>
      </w:r>
      <w:r w:rsidR="00E73780" w:rsidRPr="00B600C8">
        <w:t>%</w:t>
      </w:r>
      <w:r w:rsidR="00E73780">
        <w:t>.</w:t>
      </w:r>
    </w:p>
    <w:p w14:paraId="3E3748F3" w14:textId="6D9ACAF8" w:rsidR="007F3E3B" w:rsidDel="009F37E3" w:rsidRDefault="00F6668E" w:rsidP="007F3E3B">
      <w:pPr>
        <w:pStyle w:val="08ArticleText"/>
        <w:rPr>
          <w:ins w:id="35" w:author="Yannick Rondelez" w:date="2013-05-13T07:47:00Z"/>
          <w:del w:id="36" w:author="Anthony" w:date="2013-05-15T10:53:00Z"/>
        </w:rPr>
      </w:pPr>
      <w:r>
        <w:rPr>
          <w:lang w:eastAsia="ja-JP"/>
        </w:rPr>
        <w:tab/>
      </w:r>
      <w:proofErr w:type="spellStart"/>
      <w:r>
        <w:rPr>
          <w:lang w:eastAsia="ja-JP"/>
        </w:rPr>
        <w:t>D</w:t>
      </w:r>
      <w:r>
        <w:rPr>
          <w:rFonts w:hint="eastAsia"/>
          <w:lang w:eastAsia="ja-JP"/>
        </w:rPr>
        <w:t>esynchronization</w:t>
      </w:r>
      <w:proofErr w:type="spellEnd"/>
      <w:r>
        <w:rPr>
          <w:rFonts w:hint="eastAsia"/>
          <w:lang w:eastAsia="ja-JP"/>
        </w:rPr>
        <w:t xml:space="preserve"> is not spatially random, but manifests itself</w:t>
      </w:r>
      <w:ins w:id="37" w:author="Yannick Rondelez" w:date="2013-05-13T07:45:00Z">
        <w:r w:rsidR="000F62C3">
          <w:rPr>
            <w:lang w:val="en-US" w:eastAsia="ja-JP"/>
          </w:rPr>
          <w:t xml:space="preserve"> </w:t>
        </w:r>
        <w:r w:rsidR="000F62C3" w:rsidRPr="009E71FE">
          <w:rPr>
            <w:lang w:val="en-US" w:eastAsia="ja-JP"/>
          </w:rPr>
          <w:t>initially</w:t>
        </w:r>
      </w:ins>
      <w:r>
        <w:rPr>
          <w:rFonts w:hint="eastAsia"/>
          <w:lang w:eastAsia="ja-JP"/>
        </w:rPr>
        <w:t xml:space="preserve"> as </w:t>
      </w:r>
      <w:r>
        <w:t>travelling waves (</w:t>
      </w:r>
      <w:proofErr w:type="gramStart"/>
      <w:r>
        <w:t>movies</w:t>
      </w:r>
      <w:r>
        <w:rPr>
          <w:rFonts w:hint="eastAsia"/>
          <w:lang w:eastAsia="ja-JP"/>
        </w:rPr>
        <w:t xml:space="preserve"> </w:t>
      </w:r>
      <w:ins w:id="38" w:author="Yannick Rondelez" w:date="2013-05-13T07:47:00Z">
        <w:r w:rsidR="000F62C3">
          <w:rPr>
            <w:lang w:val="en-US" w:eastAsia="ja-JP"/>
          </w:rPr>
          <w:t xml:space="preserve"> </w:t>
        </w:r>
        <w:proofErr w:type="gramEnd"/>
        <w:del w:id="39" w:author="Anthony" w:date="2013-05-15T10:52:00Z">
          <w:r w:rsidR="000F62C3" w:rsidRPr="000F62C3" w:rsidDel="009F37E3">
            <w:rPr>
              <w:highlight w:val="yellow"/>
              <w:lang w:val="en-US" w:eastAsia="ja-JP"/>
              <w:rPrChange w:id="40" w:author="Yannick Rondelez" w:date="2013-05-13T07:47:00Z">
                <w:rPr>
                  <w:lang w:val="en-US" w:eastAsia="ja-JP"/>
                </w:rPr>
              </w:rPrChange>
            </w:rPr>
            <w:delText>xx</w:delText>
          </w:r>
        </w:del>
      </w:ins>
      <w:ins w:id="41" w:author="Anthony" w:date="2013-05-15T10:52:00Z">
        <w:r w:rsidR="009F37E3">
          <w:rPr>
            <w:rFonts w:hint="eastAsia"/>
            <w:lang w:val="en-US" w:eastAsia="ja-JP"/>
          </w:rPr>
          <w:t>M1</w:t>
        </w:r>
      </w:ins>
      <w:ins w:id="42" w:author="Yannick Rondelez" w:date="2013-05-13T07:47:00Z">
        <w:r w:rsidR="000F62C3">
          <w:rPr>
            <w:lang w:val="en-US" w:eastAsia="ja-JP"/>
          </w:rPr>
          <w:t xml:space="preserve"> </w:t>
        </w:r>
      </w:ins>
      <w:r>
        <w:rPr>
          <w:rFonts w:hint="eastAsia"/>
          <w:lang w:eastAsia="ja-JP"/>
        </w:rPr>
        <w:t xml:space="preserve">and Fig. </w:t>
      </w:r>
      <w:ins w:id="43" w:author="Anthony" w:date="2013-06-08T17:10:00Z">
        <w:r w:rsidR="002C3FAE">
          <w:rPr>
            <w:rFonts w:hint="eastAsia"/>
            <w:lang w:eastAsia="ja-JP"/>
          </w:rPr>
          <w:t>2</w:t>
        </w:r>
      </w:ins>
      <w:del w:id="44" w:author="Anthony" w:date="2013-06-08T17:10:00Z">
        <w:r w:rsidDel="002C3FAE">
          <w:rPr>
            <w:rFonts w:hint="eastAsia"/>
            <w:lang w:eastAsia="ja-JP"/>
          </w:rPr>
          <w:delText>1</w:delText>
        </w:r>
      </w:del>
      <w:r>
        <w:rPr>
          <w:rFonts w:hint="eastAsia"/>
          <w:lang w:eastAsia="ja-JP"/>
        </w:rPr>
        <w:t>a</w:t>
      </w:r>
      <w:r>
        <w:t>). One may misinterpret spatial waves as the result of diffusive transport of reagents.</w:t>
      </w:r>
      <w:ins w:id="45" w:author="Yannick Rondelez" w:date="2013-05-13T07:47:00Z">
        <w:r w:rsidR="000F62C3">
          <w:t xml:space="preserve"> </w:t>
        </w:r>
        <w:del w:id="46" w:author="Anthony" w:date="2013-05-15T10:52:00Z">
          <w:r w:rsidR="000F62C3" w:rsidRPr="000F62C3" w:rsidDel="009F37E3">
            <w:rPr>
              <w:highlight w:val="yellow"/>
              <w:rPrChange w:id="47" w:author="Yannick Rondelez" w:date="2013-05-13T07:47:00Z">
                <w:rPr/>
              </w:rPrChange>
            </w:rPr>
            <w:delText>No break</w:delText>
          </w:r>
        </w:del>
      </w:ins>
      <w:ins w:id="48" w:author="Yannick Rondelez" w:date="2013-05-13T07:59:00Z">
        <w:del w:id="49" w:author="Anthony" w:date="2013-05-15T10:52:00Z">
          <w:r w:rsidR="009A1827" w:rsidDel="009F37E3">
            <w:delText xml:space="preserve"> necessary here</w:delText>
          </w:r>
        </w:del>
      </w:ins>
    </w:p>
    <w:p w14:paraId="78E64D12" w14:textId="40AD5E91" w:rsidR="000F62C3" w:rsidRDefault="009F37E3" w:rsidP="007F3E3B">
      <w:pPr>
        <w:pStyle w:val="08ArticleText"/>
        <w:rPr>
          <w:lang w:eastAsia="ja-JP"/>
        </w:rPr>
        <w:sectPr w:rsidR="000F62C3">
          <w:headerReference w:type="even" r:id="rId17"/>
          <w:headerReference w:type="default" r:id="rId18"/>
          <w:endnotePr>
            <w:numFmt w:val="decimal"/>
          </w:endnotePr>
          <w:type w:val="continuous"/>
          <w:pgSz w:w="11907" w:h="15593" w:code="123"/>
          <w:pgMar w:top="1021" w:right="907" w:bottom="1021" w:left="1077" w:header="227" w:footer="624" w:gutter="0"/>
          <w:lnNumType w:countBy="5" w:distance="57"/>
          <w:cols w:num="2" w:space="397"/>
          <w:titlePg/>
          <w:docGrid w:linePitch="360"/>
        </w:sectPr>
      </w:pPr>
      <w:ins w:id="50" w:author="Anthony" w:date="2013-05-15T10:53:00Z">
        <w:r>
          <w:t xml:space="preserve">However, pseudo (also called kinematic) waves may appear </w:t>
        </w:r>
        <w:r>
          <w:rPr>
            <w:rFonts w:hint="eastAsia"/>
            <w:lang w:eastAsia="ja-JP"/>
          </w:rPr>
          <w:t>when</w:t>
        </w:r>
        <w:r>
          <w:t xml:space="preserve"> properties determining phases or periods vary spatially</w:t>
        </w:r>
        <w:r>
          <w:rPr>
            <w:rFonts w:hint="eastAsia"/>
            <w:lang w:eastAsia="ja-JP"/>
          </w:rPr>
          <w:t xml:space="preserve"> </w:t>
        </w:r>
        <w:r>
          <w:rPr>
            <w:lang w:eastAsia="ja-JP"/>
          </w:rPr>
          <w:fldChar w:fldCharType="begin"/>
        </w:r>
        <w:r>
          <w:rPr>
            <w:lang w:eastAsia="ja-JP"/>
          </w:rPr>
          <w:instrText xml:space="preserve"> ADDIN EN.CITE &lt;EndNote&gt;&lt;Cite&gt;&lt;Author&gt;Kopell&lt;/Author&gt;&lt;Year&gt;1973&lt;/Year&gt;&lt;IDText&gt;HORIZONTAL BANDS IN BELOUSOV REACTION&lt;/IDText&gt;&lt;DisplayText&gt;&lt;style face="superscript"&gt;11&lt;/style&gt;&lt;/DisplayText&gt;&lt;record&gt;&lt;urls&gt;&lt;related-urls&gt;&lt;url&gt;&amp;lt;Go to ISI&amp;gt;://WOS:A1973P782600030&lt;/url&gt;&lt;/related-urls&gt;&lt;/urls&gt;&lt;isbn&gt;0036-8075&lt;/isbn&gt;&lt;titles&gt;&lt;title&gt;HORIZONTAL BANDS IN BELOUSOV REACTION&lt;/title&gt;&lt;secondary-title&gt;Science&lt;/secondary-title&gt;&lt;/titles&gt;&lt;pages&gt;1171-1173&lt;/pages&gt;&lt;number&gt;4091&lt;/number&gt;&lt;contributors&gt;&lt;authors&gt;&lt;author&gt;Kopell, N.&lt;/author&gt;&lt;author&gt;Howard, L. N.&lt;/author&gt;&lt;/authors&gt;&lt;/contributors&gt;&lt;added-date format="utc"&gt;1367301635&lt;/added-date&gt;&lt;ref-type name="Journal Article"&gt;17&lt;/ref-type&gt;&lt;dates&gt;&lt;year&gt;1973&lt;/year&gt;&lt;/dates&gt;&lt;rec-number&gt;1153&lt;/rec-number&gt;&lt;last-updated-date format="utc"&gt;1367301635&lt;/last-updated-date&gt;&lt;accession-num&gt;WOS:A1973P782600030&lt;/accession-num&gt;&lt;electronic-resource-num&gt;10.1126/science.180.4091.1171&lt;/electronic-resource-num&gt;&lt;volume&gt;180&lt;/volume&gt;&lt;/record&gt;&lt;/Cite&gt;&lt;/EndNote&gt;</w:instrText>
        </w:r>
        <w:r>
          <w:rPr>
            <w:lang w:eastAsia="ja-JP"/>
          </w:rPr>
          <w:fldChar w:fldCharType="separate"/>
        </w:r>
        <w:r w:rsidRPr="005E117C">
          <w:rPr>
            <w:noProof/>
            <w:vertAlign w:val="superscript"/>
            <w:lang w:eastAsia="ja-JP"/>
          </w:rPr>
          <w:t>11</w:t>
        </w:r>
        <w:r>
          <w:rPr>
            <w:lang w:eastAsia="ja-JP"/>
          </w:rPr>
          <w:fldChar w:fldCharType="end"/>
        </w:r>
        <w:r>
          <w:t>. In view of the temperature-sensitivity of the oscillator</w:t>
        </w:r>
        <w:r>
          <w:rPr>
            <w:rFonts w:hint="eastAsia"/>
            <w:lang w:eastAsia="ja-JP"/>
          </w:rPr>
          <w:t>,</w:t>
        </w:r>
      </w:ins>
    </w:p>
    <w:p w14:paraId="69F6710F" w14:textId="700C5647" w:rsidR="00D72E84" w:rsidRDefault="00C836D1" w:rsidP="00D72E84">
      <w:pPr>
        <w:pStyle w:val="G1aFigureImage"/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39CFB467" wp14:editId="6223C355">
            <wp:extent cx="6003490" cy="2261699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2 trace droplet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490" cy="226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4409" w14:textId="5B4259FC" w:rsidR="00D72E84" w:rsidRDefault="00D72E84" w:rsidP="004D22C6">
      <w:pPr>
        <w:pStyle w:val="G1bFigureCaption"/>
        <w:jc w:val="both"/>
        <w:rPr>
          <w:lang w:eastAsia="ja-JP"/>
        </w:rPr>
      </w:pPr>
      <w:r>
        <w:rPr>
          <w:b/>
          <w:lang w:eastAsia="ja-JP"/>
        </w:rPr>
        <w:t>Fig.</w:t>
      </w:r>
      <w:r w:rsidR="00311739">
        <w:rPr>
          <w:rFonts w:hint="eastAsia"/>
          <w:b/>
          <w:lang w:eastAsia="ja-JP"/>
        </w:rPr>
        <w:t>2</w:t>
      </w:r>
      <w:r>
        <w:rPr>
          <w:lang w:eastAsia="ja-JP"/>
        </w:rPr>
        <w:t xml:space="preserve"> </w:t>
      </w:r>
      <w:r w:rsidR="00C836D1" w:rsidRPr="00C836D1">
        <w:rPr>
          <w:lang w:eastAsia="ja-JP"/>
        </w:rPr>
        <w:t xml:space="preserve">a) </w:t>
      </w:r>
      <w:r w:rsidR="00A81159" w:rsidRPr="003C47D4">
        <w:rPr>
          <w:rFonts w:hint="eastAsia"/>
          <w:lang w:eastAsia="ja-JP"/>
        </w:rPr>
        <w:t>Microscopy</w:t>
      </w:r>
      <w:r w:rsidR="00A81159">
        <w:rPr>
          <w:rFonts w:hint="eastAsia"/>
          <w:b/>
          <w:lang w:eastAsia="ja-JP"/>
        </w:rPr>
        <w:t xml:space="preserve"> </w:t>
      </w:r>
      <w:r w:rsidR="003F1A0D">
        <w:rPr>
          <w:rFonts w:hint="eastAsia"/>
          <w:lang w:eastAsia="ja-JP"/>
        </w:rPr>
        <w:t>i</w:t>
      </w:r>
      <w:r w:rsidR="003F1A0D" w:rsidRPr="00C836D1">
        <w:rPr>
          <w:lang w:eastAsia="ja-JP"/>
        </w:rPr>
        <w:t>mage</w:t>
      </w:r>
      <w:r w:rsidR="003F1A0D">
        <w:rPr>
          <w:rFonts w:hint="eastAsia"/>
          <w:lang w:eastAsia="ja-JP"/>
        </w:rPr>
        <w:t xml:space="preserve">s </w:t>
      </w:r>
      <w:r w:rsidR="00D30038">
        <w:rPr>
          <w:rFonts w:hint="eastAsia"/>
          <w:lang w:eastAsia="ja-JP"/>
        </w:rPr>
        <w:t xml:space="preserve">showing </w:t>
      </w:r>
      <w:r w:rsidR="00F6668E">
        <w:rPr>
          <w:lang w:eastAsia="ja-JP"/>
        </w:rPr>
        <w:t xml:space="preserve">the first </w:t>
      </w:r>
      <w:r w:rsidR="001E7A61">
        <w:rPr>
          <w:rFonts w:hint="eastAsia"/>
          <w:lang w:eastAsia="ja-JP"/>
        </w:rPr>
        <w:t xml:space="preserve">kinematic </w:t>
      </w:r>
      <w:r w:rsidR="00D30038">
        <w:rPr>
          <w:rFonts w:hint="eastAsia"/>
          <w:lang w:eastAsia="ja-JP"/>
        </w:rPr>
        <w:t>spatial wave</w:t>
      </w:r>
      <w:r w:rsidR="009E58DB">
        <w:rPr>
          <w:rFonts w:hint="eastAsia"/>
          <w:lang w:eastAsia="ja-JP"/>
        </w:rPr>
        <w:t>. The arrow indicates the travelling direction</w:t>
      </w:r>
      <w:r w:rsidR="00C836D1" w:rsidRPr="00C836D1">
        <w:rPr>
          <w:lang w:eastAsia="ja-JP"/>
        </w:rPr>
        <w:t xml:space="preserve"> (colours reflect the intensity of fluorescence).  The temperature is </w:t>
      </w:r>
      <w:r w:rsidR="001A1C3F">
        <w:rPr>
          <w:rFonts w:hint="eastAsia"/>
          <w:lang w:eastAsia="ja-JP"/>
        </w:rPr>
        <w:t xml:space="preserve">set at </w:t>
      </w:r>
      <w:r w:rsidR="00C836D1" w:rsidRPr="00C836D1">
        <w:rPr>
          <w:lang w:eastAsia="ja-JP"/>
        </w:rPr>
        <w:t>45.5</w:t>
      </w:r>
      <w:r w:rsidR="00923AF0">
        <w:rPr>
          <w:rStyle w:val="st"/>
        </w:rPr>
        <w:t>°</w:t>
      </w:r>
      <w:r w:rsidR="00C836D1" w:rsidRPr="00C836D1">
        <w:rPr>
          <w:lang w:eastAsia="ja-JP"/>
        </w:rPr>
        <w:t>C</w:t>
      </w:r>
      <w:r w:rsidR="000C06CE">
        <w:rPr>
          <w:lang w:eastAsia="ja-JP"/>
        </w:rPr>
        <w:t>.</w:t>
      </w:r>
      <w:r w:rsidR="00C836D1" w:rsidRPr="00C836D1">
        <w:rPr>
          <w:lang w:eastAsia="ja-JP"/>
        </w:rPr>
        <w:t xml:space="preserve"> b) </w:t>
      </w:r>
      <w:r w:rsidR="00D30038">
        <w:rPr>
          <w:rFonts w:hint="eastAsia"/>
          <w:lang w:eastAsia="ja-JP"/>
        </w:rPr>
        <w:t>Top</w:t>
      </w:r>
      <w:r w:rsidR="00A847F4">
        <w:rPr>
          <w:rFonts w:hint="eastAsia"/>
          <w:lang w:eastAsia="ja-JP"/>
        </w:rPr>
        <w:t>.</w:t>
      </w:r>
      <w:r w:rsidR="00D30038">
        <w:rPr>
          <w:rFonts w:hint="eastAsia"/>
          <w:lang w:eastAsia="ja-JP"/>
        </w:rPr>
        <w:t xml:space="preserve"> </w:t>
      </w:r>
      <w:r w:rsidR="00C836D1" w:rsidRPr="00C836D1">
        <w:rPr>
          <w:lang w:eastAsia="ja-JP"/>
        </w:rPr>
        <w:t>Superimposed fluorescence traces of all successfully tracked droplets (690 traces).</w:t>
      </w:r>
      <w:r w:rsidR="00F6668E">
        <w:rPr>
          <w:lang w:eastAsia="ja-JP"/>
        </w:rPr>
        <w:t xml:space="preserve"> The dash</w:t>
      </w:r>
      <w:r w:rsidR="003304A0">
        <w:rPr>
          <w:rFonts w:hint="eastAsia"/>
          <w:lang w:eastAsia="ja-JP"/>
        </w:rPr>
        <w:t>ed</w:t>
      </w:r>
      <w:r w:rsidR="00F6668E">
        <w:rPr>
          <w:lang w:eastAsia="ja-JP"/>
        </w:rPr>
        <w:t xml:space="preserve"> box indicates the peak corresponding to the wave shown in </w:t>
      </w:r>
      <w:r w:rsidR="00F6668E">
        <w:rPr>
          <w:rFonts w:hint="eastAsia"/>
          <w:lang w:eastAsia="ja-JP"/>
        </w:rPr>
        <w:t>a)</w:t>
      </w:r>
      <w:r w:rsidR="00F6668E">
        <w:rPr>
          <w:lang w:eastAsia="ja-JP"/>
        </w:rPr>
        <w:t>.</w:t>
      </w:r>
      <w:r w:rsidR="00C836D1" w:rsidRPr="00C836D1">
        <w:rPr>
          <w:lang w:eastAsia="ja-JP"/>
        </w:rPr>
        <w:t xml:space="preserve"> </w:t>
      </w:r>
      <w:r w:rsidR="00D30038">
        <w:rPr>
          <w:rFonts w:hint="eastAsia"/>
          <w:lang w:eastAsia="ja-JP"/>
        </w:rPr>
        <w:t>Bottom, b</w:t>
      </w:r>
      <w:r w:rsidR="00D30038" w:rsidRPr="00C836D1">
        <w:rPr>
          <w:lang w:eastAsia="ja-JP"/>
        </w:rPr>
        <w:t xml:space="preserve">ulk fluorescence of the oscillator </w:t>
      </w:r>
      <w:r w:rsidR="00D30038">
        <w:rPr>
          <w:rFonts w:hint="eastAsia"/>
          <w:lang w:eastAsia="ja-JP"/>
        </w:rPr>
        <w:t>(set at the</w:t>
      </w:r>
      <w:r w:rsidR="00D30038" w:rsidRPr="00C836D1">
        <w:rPr>
          <w:lang w:eastAsia="ja-JP"/>
        </w:rPr>
        <w:t xml:space="preserve"> same temperature</w:t>
      </w:r>
      <w:r w:rsidR="00D30038">
        <w:rPr>
          <w:rFonts w:hint="eastAsia"/>
          <w:lang w:eastAsia="ja-JP"/>
        </w:rPr>
        <w:t>)</w:t>
      </w:r>
      <w:r w:rsidR="00D30038">
        <w:rPr>
          <w:lang w:eastAsia="ja-JP"/>
        </w:rPr>
        <w:t xml:space="preserve"> measured in a 20 µl tube</w:t>
      </w:r>
      <w:r w:rsidR="00D30038" w:rsidRPr="00C836D1">
        <w:rPr>
          <w:lang w:eastAsia="ja-JP"/>
        </w:rPr>
        <w:t xml:space="preserve"> in a </w:t>
      </w:r>
      <w:proofErr w:type="spellStart"/>
      <w:r w:rsidR="00D30038" w:rsidRPr="00C836D1">
        <w:rPr>
          <w:lang w:eastAsia="ja-JP"/>
        </w:rPr>
        <w:t>qPCR</w:t>
      </w:r>
      <w:proofErr w:type="spellEnd"/>
      <w:r w:rsidR="00D30038" w:rsidRPr="00C836D1">
        <w:rPr>
          <w:lang w:eastAsia="ja-JP"/>
        </w:rPr>
        <w:t xml:space="preserve"> machine. </w:t>
      </w:r>
      <w:r w:rsidR="00C836D1" w:rsidRPr="00C836D1">
        <w:rPr>
          <w:lang w:eastAsia="ja-JP"/>
        </w:rPr>
        <w:t xml:space="preserve">c) </w:t>
      </w:r>
      <w:r w:rsidR="00082778">
        <w:rPr>
          <w:rFonts w:hint="eastAsia"/>
          <w:lang w:eastAsia="ja-JP"/>
        </w:rPr>
        <w:t>Wave speed as a function of the wave number</w:t>
      </w:r>
      <w:r w:rsidR="003B74EE">
        <w:rPr>
          <w:rFonts w:hint="eastAsia"/>
          <w:lang w:eastAsia="ja-JP"/>
        </w:rPr>
        <w:t>,</w:t>
      </w:r>
      <w:r w:rsidR="00082778">
        <w:rPr>
          <w:rFonts w:hint="eastAsia"/>
          <w:lang w:eastAsia="ja-JP"/>
        </w:rPr>
        <w:t xml:space="preserve"> </w:t>
      </w:r>
      <w:r w:rsidR="004E6D46">
        <w:rPr>
          <w:rFonts w:hint="eastAsia"/>
          <w:lang w:eastAsia="ja-JP"/>
        </w:rPr>
        <w:t>fit</w:t>
      </w:r>
      <w:r w:rsidR="0024369F">
        <w:rPr>
          <w:rFonts w:hint="eastAsia"/>
          <w:lang w:eastAsia="ja-JP"/>
        </w:rPr>
        <w:t>ted</w:t>
      </w:r>
      <w:r w:rsidR="004E6D46">
        <w:rPr>
          <w:rFonts w:hint="eastAsia"/>
          <w:lang w:eastAsia="ja-JP"/>
        </w:rPr>
        <w:t xml:space="preserve"> with </w:t>
      </w:r>
      <w:r w:rsidR="00082778">
        <w:rPr>
          <w:rFonts w:hint="eastAsia"/>
          <w:lang w:eastAsia="ja-JP"/>
        </w:rPr>
        <w:t xml:space="preserve">a kinematic wave </w:t>
      </w:r>
      <w:r w:rsidR="004E6D46">
        <w:rPr>
          <w:rFonts w:hint="eastAsia"/>
          <w:lang w:eastAsia="ja-JP"/>
        </w:rPr>
        <w:t>model</w:t>
      </w:r>
      <w:r w:rsidR="00DC4B4A">
        <w:rPr>
          <w:rFonts w:hint="eastAsia"/>
          <w:lang w:eastAsia="ja-JP"/>
        </w:rPr>
        <w:t xml:space="preserve"> </w:t>
      </w:r>
      <w:r w:rsidR="001B0DCD" w:rsidRPr="001B0DCD">
        <w:rPr>
          <w:lang w:eastAsia="ja-JP"/>
        </w:rPr>
        <w:t>(S1</w:t>
      </w:r>
      <w:r w:rsidR="00327BC1">
        <w:rPr>
          <w:rFonts w:hint="eastAsia"/>
          <w:lang w:eastAsia="ja-JP"/>
        </w:rPr>
        <w:t>1</w:t>
      </w:r>
      <w:r w:rsidR="001B0DCD" w:rsidRPr="001B0DCD">
        <w:rPr>
          <w:lang w:eastAsia="ja-JP"/>
        </w:rPr>
        <w:t>, ESI)</w:t>
      </w:r>
      <w:r w:rsidR="00082778">
        <w:rPr>
          <w:rFonts w:hint="eastAsia"/>
          <w:lang w:eastAsia="ja-JP"/>
        </w:rPr>
        <w:t>.</w:t>
      </w:r>
      <w:ins w:id="51" w:author="Anthony" w:date="2013-05-15T17:20:00Z">
        <w:r w:rsidR="00A71E67">
          <w:rPr>
            <w:rFonts w:hint="eastAsia"/>
            <w:lang w:eastAsia="ja-JP"/>
          </w:rPr>
          <w:t xml:space="preserve">　</w:t>
        </w:r>
        <w:r w:rsidR="00A71E67">
          <w:rPr>
            <w:lang w:eastAsia="ja-JP"/>
          </w:rPr>
          <w:t>d</w:t>
        </w:r>
        <w:r w:rsidR="00A71E67">
          <w:rPr>
            <w:rFonts w:hint="eastAsia"/>
            <w:lang w:eastAsia="ja-JP"/>
          </w:rPr>
          <w:t xml:space="preserve">) Kymograph </w:t>
        </w:r>
      </w:ins>
      <w:ins w:id="52" w:author="Anthony" w:date="2013-05-15T17:21:00Z">
        <w:r w:rsidR="00A71E67">
          <w:rPr>
            <w:lang w:eastAsia="ja-JP"/>
          </w:rPr>
          <w:t>sho</w:t>
        </w:r>
        <w:r w:rsidR="00A71E67">
          <w:rPr>
            <w:rFonts w:hint="eastAsia"/>
            <w:lang w:eastAsia="ja-JP"/>
          </w:rPr>
          <w:t xml:space="preserve">wing the </w:t>
        </w:r>
        <w:proofErr w:type="spellStart"/>
        <w:r w:rsidR="00A71E67">
          <w:rPr>
            <w:rFonts w:hint="eastAsia"/>
            <w:lang w:eastAsia="ja-JP"/>
          </w:rPr>
          <w:t>desynchronization</w:t>
        </w:r>
        <w:proofErr w:type="spellEnd"/>
        <w:r w:rsidR="00A71E67">
          <w:rPr>
            <w:rFonts w:hint="eastAsia"/>
            <w:lang w:eastAsia="ja-JP"/>
          </w:rPr>
          <w:t xml:space="preserve"> </w:t>
        </w:r>
      </w:ins>
      <w:ins w:id="53" w:author="Anthony" w:date="2013-05-15T17:20:00Z">
        <w:r w:rsidR="00A71E67">
          <w:rPr>
            <w:rFonts w:hint="eastAsia"/>
            <w:lang w:eastAsia="ja-JP"/>
          </w:rPr>
          <w:t xml:space="preserve">of </w:t>
        </w:r>
      </w:ins>
      <w:ins w:id="54" w:author="Anthony" w:date="2013-05-16T11:11:00Z">
        <w:r w:rsidR="006D7C30">
          <w:rPr>
            <w:rFonts w:hint="eastAsia"/>
            <w:lang w:eastAsia="ja-JP"/>
          </w:rPr>
          <w:t xml:space="preserve">a column of </w:t>
        </w:r>
      </w:ins>
      <w:ins w:id="55" w:author="Anthony" w:date="2013-05-15T17:20:00Z">
        <w:r w:rsidR="00A71E67">
          <w:rPr>
            <w:rFonts w:hint="eastAsia"/>
            <w:lang w:eastAsia="ja-JP"/>
          </w:rPr>
          <w:t>drop</w:t>
        </w:r>
      </w:ins>
      <w:ins w:id="56" w:author="Anthony" w:date="2013-05-15T17:21:00Z">
        <w:r w:rsidR="00A71E67">
          <w:rPr>
            <w:rFonts w:hint="eastAsia"/>
            <w:lang w:eastAsia="ja-JP"/>
          </w:rPr>
          <w:t>lets</w:t>
        </w:r>
      </w:ins>
      <w:ins w:id="57" w:author="Anthony" w:date="2013-05-15T17:20:00Z">
        <w:r w:rsidR="00A71E67">
          <w:rPr>
            <w:rFonts w:hint="eastAsia"/>
            <w:lang w:eastAsia="ja-JP"/>
          </w:rPr>
          <w:t xml:space="preserve"> </w:t>
        </w:r>
      </w:ins>
      <w:ins w:id="58" w:author="Anthony" w:date="2013-05-15T17:21:00Z">
        <w:r w:rsidR="00A71E67">
          <w:rPr>
            <w:rFonts w:hint="eastAsia"/>
            <w:lang w:eastAsia="ja-JP"/>
          </w:rPr>
          <w:t xml:space="preserve">lying </w:t>
        </w:r>
      </w:ins>
      <w:ins w:id="59" w:author="Anthony" w:date="2013-05-15T17:20:00Z">
        <w:r w:rsidR="00A71E67">
          <w:rPr>
            <w:rFonts w:hint="eastAsia"/>
            <w:lang w:eastAsia="ja-JP"/>
          </w:rPr>
          <w:t>on the same</w:t>
        </w:r>
      </w:ins>
      <w:ins w:id="60" w:author="Anthony" w:date="2013-05-15T17:30:00Z">
        <w:r w:rsidR="00547B7F">
          <w:rPr>
            <w:rFonts w:hint="eastAsia"/>
            <w:lang w:eastAsia="ja-JP"/>
          </w:rPr>
          <w:t xml:space="preserve"> initial</w:t>
        </w:r>
      </w:ins>
      <w:ins w:id="61" w:author="Anthony" w:date="2013-05-15T17:20:00Z">
        <w:r w:rsidR="00A71E67">
          <w:rPr>
            <w:rFonts w:hint="eastAsia"/>
            <w:lang w:eastAsia="ja-JP"/>
          </w:rPr>
          <w:t xml:space="preserve"> </w:t>
        </w:r>
        <w:proofErr w:type="spellStart"/>
        <w:r w:rsidR="00A71E67">
          <w:rPr>
            <w:rFonts w:hint="eastAsia"/>
            <w:lang w:eastAsia="ja-JP"/>
          </w:rPr>
          <w:t>wa</w:t>
        </w:r>
      </w:ins>
      <w:ins w:id="62" w:author="Anthony" w:date="2013-05-15T17:21:00Z">
        <w:r w:rsidR="00A71E67">
          <w:rPr>
            <w:rFonts w:hint="eastAsia"/>
            <w:lang w:eastAsia="ja-JP"/>
          </w:rPr>
          <w:t>v</w:t>
        </w:r>
      </w:ins>
      <w:ins w:id="63" w:author="Anthony" w:date="2013-05-15T17:20:00Z">
        <w:r w:rsidR="00A71E67">
          <w:rPr>
            <w:rFonts w:hint="eastAsia"/>
            <w:lang w:eastAsia="ja-JP"/>
          </w:rPr>
          <w:t>efront</w:t>
        </w:r>
      </w:ins>
      <w:proofErr w:type="spellEnd"/>
      <w:ins w:id="64" w:author="Anthony" w:date="2013-05-16T11:11:00Z">
        <w:r w:rsidR="006D7C30">
          <w:rPr>
            <w:rFonts w:hint="eastAsia"/>
            <w:lang w:eastAsia="ja-JP"/>
          </w:rPr>
          <w:t xml:space="preserve"> (column </w:t>
        </w:r>
      </w:ins>
      <w:ins w:id="65" w:author="Anthony" w:date="2013-05-16T13:53:00Z">
        <w:r w:rsidR="0071618B">
          <w:rPr>
            <w:lang w:eastAsia="ja-JP"/>
          </w:rPr>
          <w:t>indicated</w:t>
        </w:r>
      </w:ins>
      <w:ins w:id="66" w:author="Anthony" w:date="2013-05-16T11:11:00Z">
        <w:r w:rsidR="006D7C30">
          <w:rPr>
            <w:rFonts w:hint="eastAsia"/>
            <w:lang w:eastAsia="ja-JP"/>
          </w:rPr>
          <w:t xml:space="preserve"> by a vertical line in a))</w:t>
        </w:r>
      </w:ins>
      <w:ins w:id="67" w:author="Anthony" w:date="2013-05-15T17:21:00Z">
        <w:r w:rsidR="00A71E67">
          <w:rPr>
            <w:rFonts w:hint="eastAsia"/>
            <w:lang w:eastAsia="ja-JP"/>
          </w:rPr>
          <w:t xml:space="preserve">. </w:t>
        </w:r>
      </w:ins>
    </w:p>
    <w:p w14:paraId="24AAE337" w14:textId="77777777" w:rsidR="00FF20B8" w:rsidRDefault="00FF20B8">
      <w:pPr>
        <w:pStyle w:val="G1bFigureCaption"/>
        <w:jc w:val="left"/>
        <w:rPr>
          <w:lang w:eastAsia="ja-JP"/>
        </w:rPr>
        <w:sectPr w:rsidR="00FF20B8">
          <w:endnotePr>
            <w:numFmt w:val="decimal"/>
          </w:endnotePr>
          <w:type w:val="continuous"/>
          <w:pgSz w:w="11907" w:h="15593" w:code="123"/>
          <w:pgMar w:top="1021" w:right="907" w:bottom="1021" w:left="1077" w:header="227" w:footer="624" w:gutter="0"/>
          <w:lnNumType w:countBy="5" w:distance="57"/>
          <w:cols w:space="397"/>
          <w:titlePg/>
          <w:docGrid w:linePitch="360"/>
        </w:sectPr>
        <w:pPrChange w:id="68" w:author="Yannick Rondelez" w:date="2013-05-13T07:46:00Z">
          <w:pPr>
            <w:pStyle w:val="G1bFigureCaption"/>
          </w:pPr>
        </w:pPrChange>
      </w:pPr>
    </w:p>
    <w:p w14:paraId="1F49C8B3" w14:textId="2386F3B2" w:rsidR="003C4DA7" w:rsidRDefault="000B7014">
      <w:pPr>
        <w:pStyle w:val="08ArticleText"/>
        <w:rPr>
          <w:lang w:eastAsia="ja-JP"/>
        </w:rPr>
      </w:pPr>
      <w:del w:id="69" w:author="Anthony" w:date="2013-05-15T10:53:00Z">
        <w:r w:rsidDel="009F37E3">
          <w:lastRenderedPageBreak/>
          <w:delText>However, pseudo</w:delText>
        </w:r>
        <w:r w:rsidR="00757863" w:rsidDel="009F37E3">
          <w:delText xml:space="preserve"> </w:delText>
        </w:r>
        <w:r w:rsidR="00BA2BFF" w:rsidDel="009F37E3">
          <w:delText>(also called</w:delText>
        </w:r>
        <w:r w:rsidR="004202CA" w:rsidDel="009F37E3">
          <w:delText xml:space="preserve"> </w:delText>
        </w:r>
        <w:r w:rsidR="00757863" w:rsidDel="009F37E3">
          <w:delText>kinematic</w:delText>
        </w:r>
        <w:r w:rsidR="00BA2BFF" w:rsidDel="009F37E3">
          <w:delText xml:space="preserve">) </w:delText>
        </w:r>
        <w:r w:rsidR="00757863" w:rsidDel="009F37E3">
          <w:delText>waves</w:delText>
        </w:r>
        <w:r w:rsidDel="009F37E3">
          <w:delText xml:space="preserve"> may </w:delText>
        </w:r>
        <w:r w:rsidR="001A5A2B" w:rsidDel="009F37E3">
          <w:delText>appear</w:delText>
        </w:r>
        <w:r w:rsidR="00757863" w:rsidDel="009F37E3">
          <w:delText xml:space="preserve"> </w:delText>
        </w:r>
        <w:r w:rsidR="00F22B52" w:rsidDel="009F37E3">
          <w:rPr>
            <w:rFonts w:hint="eastAsia"/>
            <w:lang w:eastAsia="ja-JP"/>
          </w:rPr>
          <w:delText>when</w:delText>
        </w:r>
        <w:r w:rsidDel="009F37E3">
          <w:delText xml:space="preserve"> </w:delText>
        </w:r>
        <w:r w:rsidR="00C328DE" w:rsidDel="009F37E3">
          <w:delText>properties determining phases or periods vary spatially</w:delText>
        </w:r>
        <w:r w:rsidR="000C2589" w:rsidDel="009F37E3">
          <w:rPr>
            <w:rFonts w:hint="eastAsia"/>
            <w:lang w:eastAsia="ja-JP"/>
          </w:rPr>
          <w:delText xml:space="preserve"> </w:delText>
        </w:r>
        <w:r w:rsidR="000C2589" w:rsidDel="009F37E3">
          <w:rPr>
            <w:lang w:eastAsia="ja-JP"/>
          </w:rPr>
          <w:fldChar w:fldCharType="begin"/>
        </w:r>
        <w:r w:rsidR="005E117C" w:rsidDel="009F37E3">
          <w:rPr>
            <w:lang w:eastAsia="ja-JP"/>
          </w:rPr>
          <w:delInstrText xml:space="preserve"> ADDIN EN.CITE &lt;EndNote&gt;&lt;Cite&gt;&lt;Author&gt;Kopell&lt;/Author&gt;&lt;Year&gt;1973&lt;/Year&gt;&lt;IDText&gt;HORIZONTAL BANDS IN BELOUSOV REACTION&lt;/IDText&gt;&lt;DisplayText&gt;&lt;style face="superscript"&gt;11&lt;/style&gt;&lt;/DisplayText&gt;&lt;record&gt;&lt;urls&gt;&lt;related-urls&gt;&lt;url&gt;&amp;lt;Go to ISI&amp;gt;://WOS:A1973P782600030&lt;/url&gt;&lt;/related-urls&gt;&lt;/urls&gt;&lt;isbn&gt;0036-8075&lt;/isbn&gt;&lt;titles&gt;&lt;title&gt;HORIZONTAL BANDS IN BELOUSOV REACTION&lt;/title&gt;&lt;secondary-title&gt;Science&lt;/secondary-title&gt;&lt;/titles&gt;&lt;pages&gt;1171-1173&lt;/pages&gt;&lt;number&gt;4091&lt;/number&gt;&lt;contributors&gt;&lt;authors&gt;&lt;author&gt;Kopell, N.&lt;/author&gt;&lt;author&gt;Howard, L. N.&lt;/author&gt;&lt;/authors&gt;&lt;/contributors&gt;&lt;added-date format="utc"&gt;1367301635&lt;/added-date&gt;&lt;ref-type name="Journal Article"&gt;17&lt;/ref-type&gt;&lt;dates&gt;&lt;year&gt;1973&lt;/year&gt;&lt;/dates&gt;&lt;rec-number&gt;1153&lt;/rec-number&gt;&lt;last-updated-date format="utc"&gt;1367301635&lt;/last-updated-date&gt;&lt;accession-num&gt;WOS:A1973P782600030&lt;/accession-num&gt;&lt;electronic-resource-num&gt;10.1126/science.180.4091.1171&lt;/electronic-resource-num&gt;&lt;volume&gt;180&lt;/volume&gt;&lt;/record&gt;&lt;/Cite&gt;&lt;/EndNote&gt;</w:delInstrText>
        </w:r>
        <w:r w:rsidR="000C2589" w:rsidDel="009F37E3">
          <w:rPr>
            <w:lang w:eastAsia="ja-JP"/>
          </w:rPr>
          <w:fldChar w:fldCharType="separate"/>
        </w:r>
        <w:r w:rsidR="005E117C" w:rsidRPr="005E117C" w:rsidDel="009F37E3">
          <w:rPr>
            <w:noProof/>
            <w:vertAlign w:val="superscript"/>
            <w:lang w:eastAsia="ja-JP"/>
          </w:rPr>
          <w:delText>11</w:delText>
        </w:r>
        <w:r w:rsidR="000C2589" w:rsidDel="009F37E3">
          <w:rPr>
            <w:lang w:eastAsia="ja-JP"/>
          </w:rPr>
          <w:fldChar w:fldCharType="end"/>
        </w:r>
        <w:r w:rsidR="001A5A2B" w:rsidDel="009F37E3">
          <w:delText>.</w:delText>
        </w:r>
        <w:r w:rsidR="0017048A" w:rsidDel="009F37E3">
          <w:delText xml:space="preserve"> In view of the</w:delText>
        </w:r>
        <w:r w:rsidR="00F87797" w:rsidDel="009F37E3">
          <w:delText xml:space="preserve"> </w:delText>
        </w:r>
        <w:r w:rsidR="00407706" w:rsidDel="009F37E3">
          <w:delText>temperature-</w:delText>
        </w:r>
        <w:r w:rsidR="00E8237A" w:rsidDel="009F37E3">
          <w:delText>sensitivity of the oscillator</w:delText>
        </w:r>
        <w:r w:rsidR="00A72CAC" w:rsidDel="009F37E3">
          <w:rPr>
            <w:rFonts w:hint="eastAsia"/>
            <w:lang w:eastAsia="ja-JP"/>
          </w:rPr>
          <w:delText xml:space="preserve">, </w:delText>
        </w:r>
      </w:del>
      <w:proofErr w:type="gramStart"/>
      <w:r w:rsidR="0017048A">
        <w:t>a</w:t>
      </w:r>
      <w:proofErr w:type="gramEnd"/>
      <w:r w:rsidR="0017048A">
        <w:t xml:space="preserve"> gradient of temperature </w:t>
      </w:r>
      <w:r w:rsidR="00F2281F">
        <w:t xml:space="preserve">could </w:t>
      </w:r>
      <w:r w:rsidR="00F87797">
        <w:t xml:space="preserve">not only desynchronize </w:t>
      </w:r>
      <w:r w:rsidR="00BA2BFF">
        <w:t xml:space="preserve">the </w:t>
      </w:r>
      <w:r w:rsidR="00F87797">
        <w:t>droplets, but also</w:t>
      </w:r>
      <w:r w:rsidR="00E13806">
        <w:t xml:space="preserve"> </w:t>
      </w:r>
      <w:r w:rsidR="00F2281F">
        <w:t>generate</w:t>
      </w:r>
      <w:r w:rsidR="00F87797">
        <w:t>s</w:t>
      </w:r>
      <w:r w:rsidR="0017048A">
        <w:t xml:space="preserve"> kinematic waves</w:t>
      </w:r>
      <w:r w:rsidR="00F87797">
        <w:t>.</w:t>
      </w:r>
      <w:r w:rsidR="00C43E05">
        <w:rPr>
          <w:rFonts w:hint="eastAsia"/>
          <w:lang w:eastAsia="ja-JP"/>
        </w:rPr>
        <w:t xml:space="preserve"> </w:t>
      </w:r>
    </w:p>
    <w:p w14:paraId="3BFC96E7" w14:textId="0CA03A78" w:rsidR="003C4DA7" w:rsidRDefault="003C4DA7" w:rsidP="003C4DA7">
      <w:pPr>
        <w:pStyle w:val="08ArticleText"/>
        <w:rPr>
          <w:lang w:eastAsia="ja-JP"/>
        </w:rPr>
      </w:pPr>
      <w:r>
        <w:rPr>
          <w:rFonts w:hint="eastAsia"/>
          <w:lang w:eastAsia="ja-JP"/>
        </w:rPr>
        <w:tab/>
      </w:r>
      <w:r w:rsidR="00656A38">
        <w:rPr>
          <w:rFonts w:hint="eastAsia"/>
          <w:lang w:eastAsia="ja-JP"/>
        </w:rPr>
        <w:t>The</w:t>
      </w:r>
      <w:r>
        <w:rPr>
          <w:rFonts w:hint="eastAsia"/>
          <w:lang w:eastAsia="ja-JP"/>
        </w:rPr>
        <w:t xml:space="preserve"> kinematic wave</w:t>
      </w:r>
      <w:r w:rsidR="00656A38">
        <w:rPr>
          <w:rFonts w:hint="eastAsia"/>
          <w:lang w:eastAsia="ja-JP"/>
        </w:rPr>
        <w:t xml:space="preserve"> model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predict</w:t>
      </w:r>
      <w:r>
        <w:rPr>
          <w:rFonts w:hint="eastAsia"/>
          <w:lang w:eastAsia="ja-JP"/>
        </w:rPr>
        <w:t xml:space="preserve">s </w:t>
      </w:r>
      <w:ins w:id="70" w:author="Yannick Rondelez" w:date="2013-05-13T07:45:00Z">
        <w:r w:rsidR="000F62C3" w:rsidRPr="009E71FE">
          <w:rPr>
            <w:lang w:val="en-US" w:eastAsia="ja-JP"/>
          </w:rPr>
          <w:t xml:space="preserve">in particular </w:t>
        </w:r>
      </w:ins>
      <w:r w:rsidR="000A1EC5" w:rsidRPr="009E71FE">
        <w:rPr>
          <w:lang w:eastAsia="ja-JP"/>
        </w:rPr>
        <w:t>a</w:t>
      </w:r>
      <w:r w:rsidR="000A1EC5" w:rsidRPr="000A1EC5">
        <w:rPr>
          <w:lang w:eastAsia="ja-JP"/>
        </w:rPr>
        <w:t xml:space="preserve"> wave speed inversely proportional to the wave number</w:t>
      </w:r>
      <w:r>
        <w:rPr>
          <w:rFonts w:hint="eastAsia"/>
          <w:lang w:eastAsia="ja-JP"/>
        </w:rPr>
        <w:t xml:space="preserve">, which we observed </w:t>
      </w:r>
      <w:r>
        <w:rPr>
          <w:lang w:eastAsia="ja-JP"/>
        </w:rPr>
        <w:t>experimentally (</w:t>
      </w:r>
      <w:r>
        <w:rPr>
          <w:rFonts w:hint="eastAsia"/>
          <w:lang w:eastAsia="ja-JP"/>
        </w:rPr>
        <w:t>Fig</w:t>
      </w:r>
      <w:r w:rsidR="00655A58">
        <w:rPr>
          <w:rFonts w:hint="eastAsia"/>
          <w:lang w:eastAsia="ja-JP"/>
        </w:rPr>
        <w:t>.</w:t>
      </w:r>
      <w:r>
        <w:rPr>
          <w:rFonts w:hint="eastAsia"/>
          <w:lang w:eastAsia="ja-JP"/>
        </w:rPr>
        <w:t xml:space="preserve"> 1c</w:t>
      </w:r>
      <w:r w:rsidR="00656A38">
        <w:rPr>
          <w:rFonts w:hint="eastAsia"/>
          <w:lang w:eastAsia="ja-JP"/>
        </w:rPr>
        <w:t>, S11 ESI</w:t>
      </w:r>
      <w:r>
        <w:rPr>
          <w:rFonts w:hint="eastAsia"/>
          <w:lang w:eastAsia="ja-JP"/>
        </w:rPr>
        <w:t>). The kinematic model</w:t>
      </w:r>
      <w:r w:rsidR="003C47D4">
        <w:rPr>
          <w:rFonts w:hint="eastAsia"/>
          <w:lang w:eastAsia="ja-JP"/>
        </w:rPr>
        <w:t xml:space="preserve"> also</w:t>
      </w:r>
      <w:r>
        <w:rPr>
          <w:rFonts w:hint="eastAsia"/>
          <w:lang w:eastAsia="ja-JP"/>
        </w:rPr>
        <w:t xml:space="preserve"> </w:t>
      </w:r>
      <w:r w:rsidR="007B47BC">
        <w:rPr>
          <w:rFonts w:hint="eastAsia"/>
          <w:lang w:eastAsia="ja-JP"/>
        </w:rPr>
        <w:t xml:space="preserve">implies </w:t>
      </w:r>
      <w:r>
        <w:rPr>
          <w:rFonts w:hint="eastAsia"/>
          <w:lang w:eastAsia="ja-JP"/>
        </w:rPr>
        <w:t xml:space="preserve">a </w:t>
      </w:r>
      <w:r>
        <w:t>thermal gradient of 0.</w:t>
      </w:r>
      <w:r>
        <w:rPr>
          <w:rFonts w:hint="eastAsia"/>
          <w:lang w:eastAsia="ja-JP"/>
        </w:rPr>
        <w:t>3</w:t>
      </w:r>
      <w:r>
        <w:t xml:space="preserve"> K/mm</w:t>
      </w:r>
      <w:r>
        <w:rPr>
          <w:rFonts w:hint="eastAsia"/>
          <w:lang w:eastAsia="ja-JP"/>
        </w:rPr>
        <w:t xml:space="preserve">, which </w:t>
      </w:r>
      <w:r w:rsidR="00240983">
        <w:rPr>
          <w:rFonts w:hint="eastAsia"/>
          <w:lang w:eastAsia="ja-JP"/>
        </w:rPr>
        <w:t>agrees</w:t>
      </w:r>
      <w:r w:rsidR="00FC7D5F">
        <w:rPr>
          <w:rFonts w:hint="eastAsia"/>
          <w:lang w:eastAsia="ja-JP"/>
        </w:rPr>
        <w:t xml:space="preserve"> </w:t>
      </w:r>
      <w:r w:rsidR="0092147A">
        <w:rPr>
          <w:rFonts w:hint="eastAsia"/>
          <w:lang w:eastAsia="ja-JP"/>
        </w:rPr>
        <w:t>with the</w:t>
      </w:r>
      <w:r w:rsidR="00203A1A">
        <w:rPr>
          <w:rFonts w:hint="eastAsia"/>
          <w:lang w:eastAsia="ja-JP"/>
        </w:rPr>
        <w:t xml:space="preserve"> measured</w:t>
      </w:r>
      <w:r w:rsidR="0092147A">
        <w:rPr>
          <w:rFonts w:hint="eastAsia"/>
          <w:lang w:eastAsia="ja-JP"/>
        </w:rPr>
        <w:t xml:space="preserve"> </w:t>
      </w:r>
      <w:r w:rsidR="00BA6E63">
        <w:rPr>
          <w:rFonts w:hint="eastAsia"/>
          <w:lang w:eastAsia="ja-JP"/>
        </w:rPr>
        <w:t>gradient of 0.15 K/mm (</w:t>
      </w:r>
      <w:r w:rsidR="002A466C">
        <w:rPr>
          <w:rFonts w:hint="eastAsia"/>
          <w:lang w:eastAsia="ja-JP"/>
        </w:rPr>
        <w:t xml:space="preserve">S10, </w:t>
      </w:r>
      <w:r w:rsidR="00BA6E63">
        <w:rPr>
          <w:rFonts w:hint="eastAsia"/>
          <w:lang w:eastAsia="ja-JP"/>
        </w:rPr>
        <w:t>ESI)</w:t>
      </w:r>
      <w:r>
        <w:rPr>
          <w:rFonts w:hint="eastAsia"/>
          <w:lang w:eastAsia="ja-JP"/>
        </w:rPr>
        <w:t>.</w:t>
      </w:r>
    </w:p>
    <w:p w14:paraId="22342BEB" w14:textId="64B1BC59" w:rsidR="001E7A61" w:rsidRDefault="001E7A61" w:rsidP="001E7A61">
      <w:pPr>
        <w:pStyle w:val="08ArticleText"/>
        <w:rPr>
          <w:lang w:eastAsia="ja-JP"/>
        </w:rPr>
      </w:pPr>
      <w:r>
        <w:rPr>
          <w:rFonts w:hint="eastAsia"/>
          <w:lang w:eastAsia="ja-JP"/>
        </w:rPr>
        <w:tab/>
      </w:r>
      <w:ins w:id="71" w:author="Yannick Rondelez" w:date="2013-05-13T07:47:00Z">
        <w:r w:rsidR="000F62C3" w:rsidRPr="009E71FE">
          <w:rPr>
            <w:lang w:val="en-US" w:eastAsia="ja-JP"/>
          </w:rPr>
          <w:t>On the contrary, t</w:t>
        </w:r>
      </w:ins>
      <w:del w:id="72" w:author="Yannick Rondelez" w:date="2013-05-13T07:47:00Z">
        <w:r w:rsidRPr="009E71FE" w:rsidDel="000F62C3">
          <w:rPr>
            <w:rFonts w:hint="eastAsia"/>
            <w:lang w:eastAsia="ja-JP"/>
          </w:rPr>
          <w:delText>T</w:delText>
        </w:r>
      </w:del>
      <w:r w:rsidRPr="009E71FE">
        <w:rPr>
          <w:rFonts w:hint="eastAsia"/>
          <w:lang w:eastAsia="ja-JP"/>
        </w:rPr>
        <w:t>he</w:t>
      </w:r>
      <w:r w:rsidR="00A43870">
        <w:rPr>
          <w:rFonts w:hint="eastAsia"/>
          <w:lang w:eastAsia="ja-JP"/>
        </w:rPr>
        <w:t xml:space="preserve"> experimentally observed speeds of the</w:t>
      </w:r>
      <w:r>
        <w:rPr>
          <w:rFonts w:hint="eastAsia"/>
          <w:lang w:eastAsia="ja-JP"/>
        </w:rPr>
        <w:t xml:space="preserve"> </w:t>
      </w:r>
      <w:r>
        <w:rPr>
          <w:rFonts w:hint="eastAsia"/>
          <w:lang w:eastAsia="ja-JP"/>
        </w:rPr>
        <w:lastRenderedPageBreak/>
        <w:t>wave</w:t>
      </w:r>
      <w:r w:rsidR="00A43870">
        <w:rPr>
          <w:rFonts w:hint="eastAsia"/>
          <w:lang w:eastAsia="ja-JP"/>
        </w:rPr>
        <w:t>s do</w:t>
      </w:r>
      <w:r>
        <w:rPr>
          <w:rFonts w:hint="eastAsia"/>
          <w:lang w:eastAsia="ja-JP"/>
        </w:rPr>
        <w:t xml:space="preserve"> not support a model where waves are </w:t>
      </w:r>
      <w:r>
        <w:rPr>
          <w:lang w:eastAsia="ja-JP"/>
        </w:rPr>
        <w:t xml:space="preserve">caused </w:t>
      </w:r>
      <w:r>
        <w:t>by diffusion of DNA strands between droplets</w:t>
      </w:r>
      <w:r>
        <w:rPr>
          <w:rFonts w:hint="eastAsia"/>
          <w:lang w:eastAsia="ja-JP"/>
        </w:rPr>
        <w:t xml:space="preserve">. This model would be consistent with a time for droplet-to-droplet diffusion of ~5 </w:t>
      </w:r>
      <w:proofErr w:type="gramStart"/>
      <w:r>
        <w:rPr>
          <w:rFonts w:hint="eastAsia"/>
          <w:lang w:eastAsia="ja-JP"/>
        </w:rPr>
        <w:t>minutes</w:t>
      </w:r>
      <w:proofErr w:type="gramEnd"/>
      <w:del w:id="73" w:author="Anthony" w:date="2013-05-15T11:54:00Z">
        <w:r w:rsidDel="000B0D22">
          <w:rPr>
            <w:rFonts w:hint="eastAsia"/>
            <w:lang w:eastAsia="ja-JP"/>
          </w:rPr>
          <w:delText xml:space="preserve"> </w:delText>
        </w:r>
      </w:del>
      <w:r>
        <w:rPr>
          <w:rFonts w:hint="eastAsia"/>
          <w:lang w:eastAsia="ja-JP"/>
        </w:rPr>
        <w:t>(S11,</w:t>
      </w:r>
      <w:del w:id="74" w:author="Anthony" w:date="2013-05-15T11:54:00Z">
        <w:r w:rsidDel="000B0D22">
          <w:rPr>
            <w:rFonts w:hint="eastAsia"/>
            <w:lang w:eastAsia="ja-JP"/>
          </w:rPr>
          <w:delText xml:space="preserve"> </w:delText>
        </w:r>
      </w:del>
      <w:r>
        <w:rPr>
          <w:rFonts w:hint="eastAsia"/>
          <w:lang w:eastAsia="ja-JP"/>
        </w:rPr>
        <w:t xml:space="preserve">ESI). </w:t>
      </w:r>
      <w:r>
        <w:rPr>
          <w:rFonts w:hint="eastAsia"/>
          <w:lang w:eastAsia="ja-JP"/>
        </w:rPr>
        <w:br/>
        <w:t xml:space="preserve">This </w:t>
      </w:r>
      <w:r>
        <w:rPr>
          <w:lang w:eastAsia="ja-JP"/>
        </w:rPr>
        <w:t>timescale</w:t>
      </w:r>
      <w:r>
        <w:rPr>
          <w:rFonts w:hint="eastAsia"/>
          <w:lang w:eastAsia="ja-JP"/>
        </w:rPr>
        <w:t xml:space="preserve"> is </w:t>
      </w:r>
      <w:r w:rsidR="005F3D41">
        <w:rPr>
          <w:rFonts w:hint="eastAsia"/>
          <w:lang w:eastAsia="ja-JP"/>
        </w:rPr>
        <w:t>2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 xml:space="preserve">orders </w:t>
      </w:r>
      <w:r>
        <w:rPr>
          <w:rFonts w:hint="eastAsia"/>
          <w:lang w:eastAsia="ja-JP"/>
        </w:rPr>
        <w:t xml:space="preserve">of </w:t>
      </w:r>
      <w:r>
        <w:rPr>
          <w:lang w:eastAsia="ja-JP"/>
        </w:rPr>
        <w:t>magnitude</w:t>
      </w:r>
      <w:r>
        <w:rPr>
          <w:rFonts w:hint="eastAsia"/>
          <w:lang w:eastAsia="ja-JP"/>
        </w:rPr>
        <w:t xml:space="preserve"> larger than the diffusion of a smaller </w:t>
      </w:r>
      <w:r>
        <w:rPr>
          <w:lang w:eastAsia="ja-JP"/>
        </w:rPr>
        <w:t xml:space="preserve">molecule </w:t>
      </w:r>
      <w:r>
        <w:rPr>
          <w:rFonts w:hint="eastAsia"/>
          <w:lang w:eastAsia="ja-JP"/>
        </w:rPr>
        <w:t>(</w:t>
      </w:r>
      <w:r>
        <w:rPr>
          <w:lang w:eastAsia="ja-JP"/>
        </w:rPr>
        <w:t>fluorescein</w:t>
      </w:r>
      <w:r>
        <w:rPr>
          <w:rFonts w:hint="eastAsia"/>
          <w:lang w:eastAsia="ja-JP"/>
        </w:rPr>
        <w:t>) between</w:t>
      </w:r>
      <w:r>
        <w:rPr>
          <w:lang w:eastAsia="ja-JP"/>
        </w:rPr>
        <w:t xml:space="preserve"> </w:t>
      </w:r>
      <w:r>
        <w:rPr>
          <w:rFonts w:hint="eastAsia"/>
          <w:lang w:eastAsia="ja-JP"/>
        </w:rPr>
        <w:t>droplets stabilized by a more permeable surfactant (Span-80)</w:t>
      </w:r>
      <w:r>
        <w:rPr>
          <w:lang w:eastAsia="ja-JP"/>
        </w:rPr>
        <w:fldChar w:fldCharType="begin"/>
      </w:r>
      <w:r w:rsidR="005E117C">
        <w:rPr>
          <w:lang w:eastAsia="ja-JP"/>
        </w:rPr>
        <w:instrText xml:space="preserve"> ADDIN EN.CITE &lt;EndNote&gt;&lt;Cite&gt;&lt;Author&gt;Bai&lt;/Author&gt;&lt;Year&gt;2010&lt;/Year&gt;&lt;IDText&gt;A double droplet trap system for studying mass transport across a droplet-droplet interface&lt;/IDText&gt;&lt;DisplayText&gt;&lt;style face="superscript"&gt;12&lt;/style&gt;&lt;/DisplayText&gt;&lt;record&gt;&lt;urls&gt;&lt;related-urls&gt;&lt;url&gt;&amp;lt;Go to ISI&amp;gt;://WOS:000277359600009&lt;/url&gt;&lt;/related-urls&gt;&lt;/urls&gt;&lt;isbn&gt;1473-0197&lt;/isbn&gt;&lt;titles&gt;&lt;title&gt;A double droplet trap system for studying mass transport across a droplet-droplet interface&lt;/title&gt;&lt;secondary-title&gt;Lab on a Chip&lt;/secondary-title&gt;&lt;/titles&gt;&lt;pages&gt;1281-1285&lt;/pages&gt;&lt;number&gt;10&lt;/number&gt;&lt;contributors&gt;&lt;authors&gt;&lt;author&gt;Bai, Y. P.&lt;/author&gt;&lt;author&gt;He, X. M.&lt;/author&gt;&lt;author&gt;Liu, D. S.&lt;/author&gt;&lt;author&gt;Patil, S. N.&lt;/author&gt;&lt;author&gt;Bratton, D.&lt;/author&gt;&lt;author&gt;Huebner, A.&lt;/author&gt;&lt;author&gt;Hollfelder, F.&lt;/author&gt;&lt;author&gt;Abell, C.&lt;/author&gt;&lt;author&gt;Huck, W. T. S.&lt;/author&gt;&lt;/authors&gt;&lt;/contributors&gt;&lt;added-date format="utc"&gt;1367372828&lt;/added-date&gt;&lt;ref-type name="Journal Article"&gt;17&lt;/ref-type&gt;&lt;dates&gt;&lt;year&gt;2010&lt;/year&gt;&lt;/dates&gt;&lt;rec-number&gt;1166&lt;/rec-number&gt;&lt;last-updated-date format="utc"&gt;1367372828&lt;/last-updated-date&gt;&lt;accession-num&gt;WOS:000277359600009&lt;/accession-num&gt;&lt;electronic-resource-num&gt;10.1039/b925133b&lt;/electronic-resource-num&gt;&lt;volume&gt;10&lt;/volume&gt;&lt;/record&gt;&lt;/Cite&gt;&lt;/EndNote&gt;</w:instrText>
      </w:r>
      <w:r>
        <w:rPr>
          <w:lang w:eastAsia="ja-JP"/>
        </w:rPr>
        <w:fldChar w:fldCharType="separate"/>
      </w:r>
      <w:r w:rsidR="005E117C" w:rsidRPr="005E117C">
        <w:rPr>
          <w:noProof/>
          <w:vertAlign w:val="superscript"/>
          <w:lang w:eastAsia="ja-JP"/>
        </w:rPr>
        <w:t>12</w:t>
      </w:r>
      <w:r>
        <w:rPr>
          <w:lang w:eastAsia="ja-JP"/>
        </w:rPr>
        <w:fldChar w:fldCharType="end"/>
      </w:r>
      <w:r>
        <w:rPr>
          <w:rFonts w:hint="eastAsia"/>
          <w:lang w:eastAsia="ja-JP"/>
        </w:rPr>
        <w:t xml:space="preserve">. The timescale is also </w:t>
      </w:r>
      <w:del w:id="75" w:author="Yannick Rondelez" w:date="2013-05-13T07:48:00Z">
        <w:r w:rsidRPr="009E71FE" w:rsidDel="000F62C3">
          <w:rPr>
            <w:lang w:eastAsia="ja-JP"/>
          </w:rPr>
          <w:delText>not consistent</w:delText>
        </w:r>
      </w:del>
      <w:ins w:id="76" w:author="Yannick Rondelez" w:date="2013-05-13T07:48:00Z">
        <w:r w:rsidR="000F62C3" w:rsidRPr="009E71FE">
          <w:rPr>
            <w:lang w:val="en-US" w:eastAsia="ja-JP"/>
          </w:rPr>
          <w:t xml:space="preserve">incompatible </w:t>
        </w:r>
        <w:del w:id="77" w:author="Anthony" w:date="2013-05-15T11:53:00Z">
          <w:r w:rsidR="000F62C3" w:rsidRPr="009E71FE" w:rsidDel="000B0D22">
            <w:rPr>
              <w:lang w:val="en-US" w:eastAsia="ja-JP"/>
            </w:rPr>
            <w:delText>(?)</w:delText>
          </w:r>
        </w:del>
      </w:ins>
      <w:del w:id="78" w:author="Anthony" w:date="2013-05-15T11:53:00Z">
        <w:r w:rsidRPr="009E71FE" w:rsidDel="000B0D22">
          <w:rPr>
            <w:lang w:eastAsia="ja-JP"/>
          </w:rPr>
          <w:delText xml:space="preserve"> </w:delText>
        </w:r>
      </w:del>
      <w:r w:rsidRPr="009E71FE">
        <w:rPr>
          <w:lang w:eastAsia="ja-JP"/>
        </w:rPr>
        <w:t xml:space="preserve">with </w:t>
      </w:r>
      <w:del w:id="79" w:author="Yannick Rondelez" w:date="2013-05-13T07:48:00Z">
        <w:r w:rsidRPr="009E71FE" w:rsidDel="000F62C3">
          <w:rPr>
            <w:lang w:eastAsia="ja-JP"/>
          </w:rPr>
          <w:delText>successful reports</w:delText>
        </w:r>
      </w:del>
      <w:ins w:id="80" w:author="Yannick Rondelez" w:date="2013-05-13T07:48:00Z">
        <w:r w:rsidR="000F62C3" w:rsidRPr="009E71FE">
          <w:rPr>
            <w:lang w:eastAsia="ja-JP"/>
          </w:rPr>
          <w:t>the possibility</w:t>
        </w:r>
      </w:ins>
      <w:r>
        <w:rPr>
          <w:rFonts w:hint="eastAsia"/>
          <w:lang w:eastAsia="ja-JP"/>
        </w:rPr>
        <w:t xml:space="preserve"> of digital PCR in droplets </w:t>
      </w:r>
      <w:r>
        <w:rPr>
          <w:rFonts w:hint="eastAsia"/>
          <w:lang w:eastAsia="ja-JP"/>
        </w:rPr>
        <w:lastRenderedPageBreak/>
        <w:t>(which lasts ~30 minutes)</w:t>
      </w:r>
      <w:r w:rsidR="005E117C">
        <w:rPr>
          <w:lang w:eastAsia="ja-JP"/>
        </w:rPr>
        <w:fldChar w:fldCharType="begin"/>
      </w:r>
      <w:r w:rsidR="005E117C">
        <w:rPr>
          <w:lang w:eastAsia="ja-JP"/>
        </w:rPr>
        <w:instrText xml:space="preserve"> ADDIN EN.CITE &lt;EndNote&gt;&lt;Cite&gt;&lt;Author&gt;Pekin&lt;/Author&gt;&lt;Year&gt;2011&lt;/Year&gt;&lt;IDText&gt;Quantitative and sensitive detection of rare mutations using droplet-based microfluidics&lt;/IDText&gt;&lt;DisplayText&gt;&lt;style face="superscript"&gt;13&lt;/style&gt;&lt;/DisplayText&gt;&lt;record&gt;&lt;urls&gt;&lt;related-urls&gt;&lt;url&gt;&amp;lt;Go to ISI&amp;gt;://WOS:000291555500005&lt;/url&gt;&lt;/related-urls&gt;&lt;/urls&gt;&lt;isbn&gt;1473-0197&lt;/isbn&gt;&lt;titles&gt;&lt;title&gt;Quantitative and sensitive detection of rare mutations using droplet-based microfluidics&lt;/title&gt;&lt;secondary-title&gt;Lab on a Chip&lt;/secondary-title&gt;&lt;/titles&gt;&lt;pages&gt;2156-2166&lt;/pages&gt;&lt;number&gt;13&lt;/number&gt;&lt;contributors&gt;&lt;authors&gt;&lt;author&gt;Pekin, D.&lt;/author&gt;&lt;author&gt;Skhiri, Y.&lt;/author&gt;&lt;author&gt;Baret, J. C.&lt;/author&gt;&lt;author&gt;Le Corre, D.&lt;/author&gt;&lt;author&gt;Mazutis, L.&lt;/author&gt;&lt;author&gt;Ben Salem, C.&lt;/author&gt;&lt;author&gt;Millot, F.&lt;/author&gt;&lt;author&gt;El Harrak, A.&lt;/author&gt;&lt;author&gt;Hutchison, J. B.&lt;/author&gt;&lt;author&gt;Larson, J. W.&lt;/author&gt;&lt;author&gt;Link, D. R.&lt;/author&gt;&lt;author&gt;Laurent-Puig, P.&lt;/author&gt;&lt;author&gt;Griffiths, A. D.&lt;/author&gt;&lt;author&gt;Taly, V.&lt;/author&gt;&lt;/authors&gt;&lt;/contributors&gt;&lt;added-date format="utc"&gt;1367372526&lt;/added-date&gt;&lt;ref-type name="Journal Article"&gt;17&lt;/ref-type&gt;&lt;dates&gt;&lt;year&gt;2011&lt;/year&gt;&lt;/dates&gt;&lt;rec-number&gt;1163&lt;/rec-number&gt;&lt;last-updated-date format="utc"&gt;1367372526&lt;/last-updated-date&gt;&lt;accession-num&gt;WOS:000291555500005&lt;/accession-num&gt;&lt;electronic-resource-num&gt;10.1039/c1lc20128j&lt;/electronic-resource-num&gt;&lt;volume&gt;11&lt;/volume&gt;&lt;/record&gt;&lt;/Cite&gt;&lt;/EndNote&gt;</w:instrText>
      </w:r>
      <w:r w:rsidR="005E117C">
        <w:rPr>
          <w:lang w:eastAsia="ja-JP"/>
        </w:rPr>
        <w:fldChar w:fldCharType="separate"/>
      </w:r>
      <w:r w:rsidR="005E117C" w:rsidRPr="005E117C">
        <w:rPr>
          <w:noProof/>
          <w:vertAlign w:val="superscript"/>
          <w:lang w:eastAsia="ja-JP"/>
        </w:rPr>
        <w:t>13</w:t>
      </w:r>
      <w:r w:rsidR="005E117C">
        <w:rPr>
          <w:lang w:eastAsia="ja-JP"/>
        </w:rPr>
        <w:fldChar w:fldCharType="end"/>
      </w:r>
      <w:r w:rsidR="00083BFC">
        <w:rPr>
          <w:rFonts w:hint="eastAsia"/>
          <w:lang w:eastAsia="ja-JP"/>
        </w:rPr>
        <w:t xml:space="preserve"> </w:t>
      </w:r>
      <w:r>
        <w:rPr>
          <w:rFonts w:hint="eastAsia"/>
          <w:lang w:eastAsia="ja-JP"/>
        </w:rPr>
        <w:t>.</w:t>
      </w:r>
    </w:p>
    <w:p w14:paraId="603A2B8B" w14:textId="77777777" w:rsidR="001A7E7B" w:rsidRDefault="001A7E7B" w:rsidP="001A7E7B">
      <w:pPr>
        <w:pStyle w:val="G1aFigureImage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 wp14:anchorId="2D06875A" wp14:editId="6E834EA6">
            <wp:extent cx="2596709" cy="2516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 histo temp peak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332" cy="251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549B" w14:textId="77777777" w:rsidR="001A7E7B" w:rsidRDefault="001A7E7B" w:rsidP="001A7E7B">
      <w:pPr>
        <w:pStyle w:val="G1bFigureCaption"/>
        <w:jc w:val="both"/>
        <w:rPr>
          <w:lang w:eastAsia="ja-JP"/>
        </w:rPr>
      </w:pPr>
      <w:r>
        <w:rPr>
          <w:b/>
          <w:lang w:eastAsia="ja-JP"/>
        </w:rPr>
        <w:t xml:space="preserve">Fig. </w:t>
      </w:r>
      <w:r>
        <w:rPr>
          <w:rFonts w:hint="eastAsia"/>
          <w:b/>
          <w:lang w:eastAsia="ja-JP"/>
        </w:rPr>
        <w:t xml:space="preserve">3 </w:t>
      </w:r>
      <w:r w:rsidRPr="00387EA2">
        <w:rPr>
          <w:lang w:eastAsia="ja-JP"/>
        </w:rPr>
        <w:t>Distributi</w:t>
      </w:r>
      <w:r>
        <w:rPr>
          <w:lang w:eastAsia="ja-JP"/>
        </w:rPr>
        <w:t xml:space="preserve">on </w:t>
      </w:r>
      <w:proofErr w:type="gramStart"/>
      <w:r>
        <w:rPr>
          <w:lang w:eastAsia="ja-JP"/>
        </w:rPr>
        <w:t>of  T</w:t>
      </w:r>
      <w:r w:rsidRPr="00652106">
        <w:rPr>
          <w:vertAlign w:val="subscript"/>
          <w:lang w:eastAsia="ja-JP"/>
        </w:rPr>
        <w:t>i</w:t>
      </w:r>
      <w:proofErr w:type="gramEnd"/>
      <w:r>
        <w:rPr>
          <w:lang w:eastAsia="ja-JP"/>
        </w:rPr>
        <w:t>,</w:t>
      </w:r>
      <w:r w:rsidRPr="00387EA2">
        <w:rPr>
          <w:lang w:eastAsia="ja-JP"/>
        </w:rPr>
        <w:t xml:space="preserve"> the time it takes for the fluorescence of a droplet to reach its </w:t>
      </w:r>
      <w:proofErr w:type="spellStart"/>
      <w:r w:rsidRPr="006A2137">
        <w:rPr>
          <w:i/>
        </w:rPr>
        <w:t>i</w:t>
      </w:r>
      <w:r w:rsidRPr="006A2137">
        <w:rPr>
          <w:i/>
          <w:vertAlign w:val="superscript"/>
        </w:rPr>
        <w:t>th</w:t>
      </w:r>
      <w:proofErr w:type="spellEnd"/>
      <w:r>
        <w:t xml:space="preserve"> </w:t>
      </w:r>
      <w:r>
        <w:rPr>
          <w:rFonts w:hint="eastAsia"/>
          <w:lang w:eastAsia="ja-JP"/>
        </w:rPr>
        <w:t xml:space="preserve"> </w:t>
      </w:r>
      <w:r w:rsidRPr="00387EA2">
        <w:rPr>
          <w:lang w:eastAsia="ja-JP"/>
        </w:rPr>
        <w:t xml:space="preserve">(extinction) </w:t>
      </w:r>
      <w:r>
        <w:rPr>
          <w:rFonts w:hint="eastAsia"/>
          <w:lang w:eastAsia="ja-JP"/>
        </w:rPr>
        <w:t xml:space="preserve"> </w:t>
      </w:r>
      <w:r w:rsidRPr="00387EA2">
        <w:rPr>
          <w:lang w:eastAsia="ja-JP"/>
        </w:rPr>
        <w:t>peak, measured from the beginning of t</w:t>
      </w:r>
      <w:r>
        <w:rPr>
          <w:lang w:eastAsia="ja-JP"/>
        </w:rPr>
        <w:t>he recording. a) Histogram of T</w:t>
      </w:r>
      <w:r w:rsidRPr="00652106">
        <w:rPr>
          <w:vertAlign w:val="subscript"/>
          <w:lang w:eastAsia="ja-JP"/>
        </w:rPr>
        <w:t>i</w:t>
      </w:r>
      <w:r w:rsidRPr="00387EA2">
        <w:rPr>
          <w:lang w:eastAsia="ja-JP"/>
        </w:rPr>
        <w:t xml:space="preserve"> for the 690 traces from Fig</w:t>
      </w:r>
      <w:r>
        <w:rPr>
          <w:rFonts w:hint="eastAsia"/>
          <w:lang w:eastAsia="ja-JP"/>
        </w:rPr>
        <w:t>.2b</w:t>
      </w:r>
      <w:r w:rsidRPr="00387EA2">
        <w:rPr>
          <w:lang w:eastAsia="ja-JP"/>
        </w:rPr>
        <w:t>, for the fi</w:t>
      </w:r>
      <w:r>
        <w:rPr>
          <w:lang w:eastAsia="ja-JP"/>
        </w:rPr>
        <w:t>rst 7 peaks.  b) Histogram of T</w:t>
      </w:r>
      <w:r w:rsidRPr="00652106">
        <w:rPr>
          <w:vertAlign w:val="subscript"/>
          <w:lang w:eastAsia="ja-JP"/>
        </w:rPr>
        <w:t>i</w:t>
      </w:r>
      <w:r w:rsidRPr="00387EA2">
        <w:rPr>
          <w:lang w:eastAsia="ja-JP"/>
        </w:rPr>
        <w:t xml:space="preserve"> for</w:t>
      </w:r>
      <w:r>
        <w:rPr>
          <w:rFonts w:hint="eastAsia"/>
          <w:lang w:eastAsia="ja-JP"/>
        </w:rPr>
        <w:t xml:space="preserve"> 59 traces of a</w:t>
      </w:r>
      <w:r w:rsidRPr="00387EA2">
        <w:rPr>
          <w:lang w:eastAsia="ja-JP"/>
        </w:rPr>
        <w:t xml:space="preserve"> mixed-population experiment</w:t>
      </w:r>
      <w:r>
        <w:rPr>
          <w:rFonts w:hint="eastAsia"/>
          <w:lang w:eastAsia="ja-JP"/>
        </w:rPr>
        <w:t xml:space="preserve">　</w:t>
      </w:r>
      <w:r>
        <w:rPr>
          <w:rFonts w:hint="eastAsia"/>
          <w:lang w:eastAsia="ja-JP"/>
        </w:rPr>
        <w:t xml:space="preserve">where the oscillations of one population are delayed compared to the other. The black line shows the </w:t>
      </w:r>
      <w:r>
        <w:rPr>
          <w:lang w:val="en-US" w:eastAsia="ja-JP"/>
        </w:rPr>
        <w:t xml:space="preserve">best </w:t>
      </w:r>
      <w:r>
        <w:rPr>
          <w:rFonts w:hint="eastAsia"/>
          <w:lang w:eastAsia="ja-JP"/>
        </w:rPr>
        <w:t xml:space="preserve">fit </w:t>
      </w:r>
      <w:r>
        <w:rPr>
          <w:lang w:val="en-US" w:eastAsia="ja-JP"/>
        </w:rPr>
        <w:t>with</w:t>
      </w:r>
      <w:r>
        <w:rPr>
          <w:rFonts w:hint="eastAsia"/>
          <w:lang w:eastAsia="ja-JP"/>
        </w:rPr>
        <w:t xml:space="preserve"> </w:t>
      </w:r>
      <w:r>
        <w:rPr>
          <w:lang w:val="en-US" w:eastAsia="ja-JP"/>
        </w:rPr>
        <w:t xml:space="preserve">a single </w:t>
      </w:r>
      <w:r>
        <w:rPr>
          <w:rFonts w:hint="eastAsia"/>
          <w:lang w:eastAsia="ja-JP"/>
        </w:rPr>
        <w:t>(a) or two (b</w:t>
      </w:r>
      <w:r>
        <w:rPr>
          <w:lang w:eastAsia="ja-JP"/>
        </w:rPr>
        <w:t>) Gaussian</w:t>
      </w:r>
      <w:r>
        <w:rPr>
          <w:rFonts w:hint="eastAsia"/>
          <w:lang w:eastAsia="ja-JP"/>
        </w:rPr>
        <w:t xml:space="preserve"> distribution</w:t>
      </w:r>
      <w:r>
        <w:rPr>
          <w:lang w:val="en-US" w:eastAsia="ja-JP"/>
        </w:rPr>
        <w:t>s</w:t>
      </w:r>
      <w:r>
        <w:rPr>
          <w:rFonts w:hint="eastAsia"/>
          <w:lang w:eastAsia="ja-JP"/>
        </w:rPr>
        <w:t xml:space="preserve"> to each peak.</w:t>
      </w:r>
    </w:p>
    <w:p w14:paraId="7D9F51F2" w14:textId="425D8B51" w:rsidR="00676770" w:rsidRDefault="00581489">
      <w:pPr>
        <w:pStyle w:val="08ArticleText"/>
        <w:rPr>
          <w:lang w:val="en-US" w:eastAsia="ja-JP"/>
        </w:rPr>
      </w:pPr>
      <w:r>
        <w:rPr>
          <w:rFonts w:hint="eastAsia"/>
          <w:lang w:eastAsia="ja-JP"/>
        </w:rPr>
        <w:tab/>
      </w:r>
      <w:r w:rsidR="00641186">
        <w:t>To</w:t>
      </w:r>
      <w:r w:rsidR="006D72DF">
        <w:rPr>
          <w:rFonts w:hint="eastAsia"/>
          <w:lang w:eastAsia="ja-JP"/>
        </w:rPr>
        <w:t xml:space="preserve"> further</w:t>
      </w:r>
      <w:r w:rsidR="00641186">
        <w:t xml:space="preserve"> test t</w:t>
      </w:r>
      <w:r w:rsidR="00E352DA">
        <w:rPr>
          <w:rFonts w:hint="eastAsia"/>
          <w:lang w:eastAsia="ja-JP"/>
        </w:rPr>
        <w:t>hat</w:t>
      </w:r>
      <w:r w:rsidR="00641186">
        <w:t xml:space="preserve"> </w:t>
      </w:r>
      <w:r w:rsidR="000E47D9">
        <w:t>diffusion</w:t>
      </w:r>
      <w:r w:rsidR="00641186">
        <w:t xml:space="preserve"> between droplet</w:t>
      </w:r>
      <w:r w:rsidR="0043550E">
        <w:t>s</w:t>
      </w:r>
      <w:r w:rsidR="00641186">
        <w:t xml:space="preserve"> </w:t>
      </w:r>
      <w:r w:rsidR="006C5A08">
        <w:t xml:space="preserve">was negligible, we prepared two </w:t>
      </w:r>
      <w:r w:rsidR="00080E94">
        <w:t>populations</w:t>
      </w:r>
      <w:r w:rsidR="006C5A08">
        <w:t xml:space="preserve"> of oscillat</w:t>
      </w:r>
      <w:r w:rsidR="000C06CE">
        <w:t>ing</w:t>
      </w:r>
      <w:r w:rsidR="006C5A08">
        <w:t xml:space="preserve"> droplets with a delay between them. One population </w:t>
      </w:r>
      <w:r w:rsidR="002173F7">
        <w:rPr>
          <w:rFonts w:hint="eastAsia"/>
          <w:lang w:eastAsia="ja-JP"/>
        </w:rPr>
        <w:t>was</w:t>
      </w:r>
      <w:r w:rsidR="002173F7">
        <w:t xml:space="preserve"> </w:t>
      </w:r>
      <w:r w:rsidR="00067E22">
        <w:t>pre-</w:t>
      </w:r>
      <w:r w:rsidR="006C5A08">
        <w:t xml:space="preserve">incubated at </w:t>
      </w:r>
      <w:r w:rsidR="000C06CE">
        <w:t xml:space="preserve">reaction </w:t>
      </w:r>
      <w:r w:rsidR="006C5A08">
        <w:t>temperature</w:t>
      </w:r>
      <w:r w:rsidR="000C06CE">
        <w:t xml:space="preserve"> (45.5°C)</w:t>
      </w:r>
      <w:r w:rsidR="006C5A08">
        <w:t xml:space="preserve"> for approximately half a period</w:t>
      </w:r>
      <w:r w:rsidR="00067E22">
        <w:t xml:space="preserve">, </w:t>
      </w:r>
      <w:r w:rsidR="009B4E42">
        <w:t>thus allowing the oscillation to progress. T</w:t>
      </w:r>
      <w:r w:rsidR="00067E22">
        <w:t xml:space="preserve">he remaining </w:t>
      </w:r>
      <w:r w:rsidR="00C01B1A">
        <w:t xml:space="preserve">population </w:t>
      </w:r>
      <w:r w:rsidR="002173F7">
        <w:rPr>
          <w:rFonts w:hint="eastAsia"/>
          <w:lang w:eastAsia="ja-JP"/>
        </w:rPr>
        <w:t>was</w:t>
      </w:r>
      <w:r w:rsidR="002173F7">
        <w:t xml:space="preserve"> </w:t>
      </w:r>
      <w:r w:rsidR="00067E22">
        <w:t>kept a</w:t>
      </w:r>
      <w:r w:rsidR="009865FD">
        <w:rPr>
          <w:rFonts w:hint="eastAsia"/>
          <w:lang w:eastAsia="ja-JP"/>
        </w:rPr>
        <w:t>t</w:t>
      </w:r>
      <w:r w:rsidR="00067E22">
        <w:t xml:space="preserve"> room temperature</w:t>
      </w:r>
      <w:r w:rsidR="009B4E42">
        <w:t xml:space="preserve"> where reactions are much slower</w:t>
      </w:r>
      <w:r w:rsidR="006C5A08">
        <w:t>. The</w:t>
      </w:r>
      <w:r w:rsidR="009B4E42">
        <w:t xml:space="preserve"> two</w:t>
      </w:r>
      <w:r w:rsidR="006C5A08">
        <w:t xml:space="preserve"> population</w:t>
      </w:r>
      <w:r w:rsidR="009B4E42">
        <w:t>s</w:t>
      </w:r>
      <w:r w:rsidR="006C5A08">
        <w:t xml:space="preserve"> </w:t>
      </w:r>
      <w:r w:rsidR="002173F7">
        <w:rPr>
          <w:rFonts w:hint="eastAsia"/>
          <w:lang w:eastAsia="ja-JP"/>
        </w:rPr>
        <w:t>were</w:t>
      </w:r>
      <w:r w:rsidR="002173F7">
        <w:t xml:space="preserve"> </w:t>
      </w:r>
      <w:r w:rsidR="006C5A08">
        <w:t>then mixed and incubated together</w:t>
      </w:r>
      <w:r w:rsidR="009B4E42">
        <w:t xml:space="preserve"> on stage</w:t>
      </w:r>
      <w:r w:rsidR="006C5A08">
        <w:t xml:space="preserve">. If </w:t>
      </w:r>
      <w:r w:rsidR="000254CD">
        <w:t xml:space="preserve">diffusion between droplets </w:t>
      </w:r>
      <w:r w:rsidR="00717636">
        <w:rPr>
          <w:rFonts w:hint="eastAsia"/>
          <w:lang w:eastAsia="ja-JP"/>
        </w:rPr>
        <w:t>is</w:t>
      </w:r>
      <w:r w:rsidR="00717636">
        <w:t xml:space="preserve"> </w:t>
      </w:r>
      <w:r w:rsidR="006C5A08">
        <w:t xml:space="preserve">negligible, the delay between </w:t>
      </w:r>
      <w:r w:rsidR="00080E94">
        <w:t>the two</w:t>
      </w:r>
      <w:r w:rsidR="006C5A08">
        <w:t xml:space="preserve"> populations of droplets should persist over time. </w:t>
      </w:r>
      <w:r w:rsidR="00E86EBC">
        <w:rPr>
          <w:lang w:val="en-US" w:eastAsia="ja-JP"/>
        </w:rPr>
        <w:t xml:space="preserve">The movie </w:t>
      </w:r>
      <w:r w:rsidR="00DD176D">
        <w:rPr>
          <w:rFonts w:hint="eastAsia"/>
          <w:lang w:val="en-US" w:eastAsia="ja-JP"/>
        </w:rPr>
        <w:t>M2</w:t>
      </w:r>
      <w:r w:rsidR="00DD176D">
        <w:rPr>
          <w:lang w:val="en-US" w:eastAsia="ja-JP"/>
        </w:rPr>
        <w:t xml:space="preserve"> </w:t>
      </w:r>
      <w:r w:rsidR="00F74410">
        <w:rPr>
          <w:lang w:val="en-US" w:eastAsia="ja-JP"/>
        </w:rPr>
        <w:t xml:space="preserve">shows the </w:t>
      </w:r>
      <w:r w:rsidR="00BA2BFF">
        <w:rPr>
          <w:lang w:val="en-US" w:eastAsia="ja-JP"/>
        </w:rPr>
        <w:t xml:space="preserve">sustained </w:t>
      </w:r>
      <w:r w:rsidR="00F74410">
        <w:rPr>
          <w:lang w:val="en-US" w:eastAsia="ja-JP"/>
        </w:rPr>
        <w:t xml:space="preserve">presence of two </w:t>
      </w:r>
      <w:r w:rsidR="00BA2BFF">
        <w:rPr>
          <w:lang w:val="en-US" w:eastAsia="ja-JP"/>
        </w:rPr>
        <w:t>populations</w:t>
      </w:r>
      <w:r w:rsidR="00F74410">
        <w:rPr>
          <w:lang w:val="en-US" w:eastAsia="ja-JP"/>
        </w:rPr>
        <w:t xml:space="preserve">. </w:t>
      </w:r>
      <w:r w:rsidR="006C5A08">
        <w:t>Fig</w:t>
      </w:r>
      <w:r w:rsidR="006A284F">
        <w:t>. 3</w:t>
      </w:r>
      <w:r w:rsidR="008A13CC">
        <w:rPr>
          <w:rFonts w:hint="eastAsia"/>
          <w:lang w:eastAsia="ja-JP"/>
        </w:rPr>
        <w:t>b</w:t>
      </w:r>
      <w:r w:rsidR="006C5A08">
        <w:t xml:space="preserve"> shows the distribution of time-to-peak for this experiment. The initial delay </w:t>
      </w:r>
      <w:r w:rsidR="00052FFE">
        <w:rPr>
          <w:rFonts w:hint="eastAsia"/>
          <w:lang w:eastAsia="ja-JP"/>
        </w:rPr>
        <w:t>is</w:t>
      </w:r>
      <w:r w:rsidR="00052FFE">
        <w:t xml:space="preserve"> </w:t>
      </w:r>
      <w:r w:rsidR="006C5A08">
        <w:t>clearly</w:t>
      </w:r>
      <w:r w:rsidR="009B4E42">
        <w:t xml:space="preserve"> observable from the shape of T</w:t>
      </w:r>
      <w:r w:rsidR="006C5A08" w:rsidRPr="009B4E42">
        <w:rPr>
          <w:vertAlign w:val="subscript"/>
        </w:rPr>
        <w:t>1</w:t>
      </w:r>
      <w:r w:rsidR="006C5A08">
        <w:t xml:space="preserve">, </w:t>
      </w:r>
      <w:r w:rsidR="009B4E42">
        <w:t xml:space="preserve">where the populations are </w:t>
      </w:r>
      <w:r w:rsidR="00B82870">
        <w:rPr>
          <w:rFonts w:hint="eastAsia"/>
          <w:lang w:eastAsia="ja-JP"/>
        </w:rPr>
        <w:t>easily</w:t>
      </w:r>
      <w:r w:rsidR="00B82870">
        <w:t xml:space="preserve"> </w:t>
      </w:r>
      <w:r w:rsidR="009B4E42">
        <w:t xml:space="preserve">distinguished. This </w:t>
      </w:r>
      <w:r w:rsidR="00852983">
        <w:rPr>
          <w:rFonts w:hint="eastAsia"/>
          <w:lang w:eastAsia="ja-JP"/>
        </w:rPr>
        <w:t xml:space="preserve">bimodal distribution </w:t>
      </w:r>
      <w:r w:rsidR="000231DE">
        <w:rPr>
          <w:rFonts w:hint="eastAsia"/>
          <w:lang w:eastAsia="ja-JP"/>
        </w:rPr>
        <w:t>was</w:t>
      </w:r>
      <w:r w:rsidR="000231DE">
        <w:t xml:space="preserve"> </w:t>
      </w:r>
      <w:r w:rsidR="009B4E42">
        <w:t>maintained at least until T</w:t>
      </w:r>
      <w:r w:rsidR="009B4E42">
        <w:rPr>
          <w:vertAlign w:val="subscript"/>
        </w:rPr>
        <w:t xml:space="preserve">6 </w:t>
      </w:r>
      <w:r w:rsidR="009B4E42">
        <w:t xml:space="preserve">despite the widening of both populations (overall </w:t>
      </w:r>
      <w:r w:rsidR="000E7546">
        <w:t>standard deviation of 16 minutes at T</w:t>
      </w:r>
      <w:r w:rsidR="000E7546" w:rsidRPr="000E7546">
        <w:rPr>
          <w:vertAlign w:val="subscript"/>
        </w:rPr>
        <w:t>1</w:t>
      </w:r>
      <w:r w:rsidR="000E7546">
        <w:t xml:space="preserve"> versus 51 </w:t>
      </w:r>
      <w:ins w:id="81" w:author="Yannick Rondelez" w:date="2013-05-13T07:51:00Z">
        <w:r w:rsidR="00426921">
          <w:t xml:space="preserve">minutes </w:t>
        </w:r>
      </w:ins>
      <w:del w:id="82" w:author="Yannick Rondelez" w:date="2013-05-13T07:51:00Z">
        <w:r w:rsidR="000E7546" w:rsidDel="00426921">
          <w:delText xml:space="preserve">minutes </w:delText>
        </w:r>
      </w:del>
      <w:r w:rsidR="000E7546">
        <w:t xml:space="preserve">for </w:t>
      </w:r>
      <w:r w:rsidR="000E7546" w:rsidRPr="00EA59E5">
        <w:t>T</w:t>
      </w:r>
      <w:r w:rsidR="000E7546" w:rsidRPr="00EA59E5">
        <w:rPr>
          <w:vertAlign w:val="subscript"/>
        </w:rPr>
        <w:t>6</w:t>
      </w:r>
      <w:ins w:id="83" w:author="Yannick Rondelez" w:date="2013-05-13T07:50:00Z">
        <w:r w:rsidR="00426921" w:rsidRPr="00EA59E5">
          <w:rPr>
            <w:vertAlign w:val="subscript"/>
          </w:rPr>
          <w:t>,</w:t>
        </w:r>
      </w:ins>
      <w:r w:rsidR="000E7546" w:rsidRPr="00EA59E5">
        <w:t xml:space="preserve"> </w:t>
      </w:r>
      <w:del w:id="84" w:author="Yannick Rondelez" w:date="2013-05-13T07:50:00Z">
        <w:r w:rsidR="000E7546" w:rsidRPr="00EA59E5" w:rsidDel="00426921">
          <w:delText xml:space="preserve"> (</w:delText>
        </w:r>
      </w:del>
      <w:r w:rsidR="000E7546" w:rsidRPr="00EA59E5">
        <w:t>compared</w:t>
      </w:r>
      <w:r w:rsidR="000E7546">
        <w:t xml:space="preserve"> to 7 and </w:t>
      </w:r>
      <w:del w:id="85" w:author="Anthony" w:date="2013-05-15T15:30:00Z">
        <w:r w:rsidR="00476138" w:rsidDel="004E6415">
          <w:rPr>
            <w:rFonts w:hint="eastAsia"/>
            <w:lang w:eastAsia="ja-JP"/>
          </w:rPr>
          <w:delText>35</w:delText>
        </w:r>
        <w:r w:rsidR="00476138" w:rsidDel="004E6415">
          <w:delText xml:space="preserve"> </w:delText>
        </w:r>
      </w:del>
      <w:ins w:id="86" w:author="Anthony" w:date="2013-05-15T17:23:00Z">
        <w:r w:rsidR="00941739">
          <w:rPr>
            <w:rFonts w:hint="eastAsia"/>
            <w:lang w:eastAsia="ja-JP"/>
          </w:rPr>
          <w:t>29</w:t>
        </w:r>
      </w:ins>
      <w:ins w:id="87" w:author="Anthony" w:date="2013-05-15T15:30:00Z">
        <w:r w:rsidR="004E6415">
          <w:t xml:space="preserve"> </w:t>
        </w:r>
      </w:ins>
      <w:r w:rsidR="000E7546">
        <w:t xml:space="preserve">minutes for </w:t>
      </w:r>
      <w:r w:rsidR="009B4E42">
        <w:t>T</w:t>
      </w:r>
      <w:r w:rsidR="009B4E42" w:rsidRPr="009B4E42">
        <w:rPr>
          <w:vertAlign w:val="subscript"/>
        </w:rPr>
        <w:t>1</w:t>
      </w:r>
      <w:r w:rsidR="000E7546">
        <w:rPr>
          <w:vertAlign w:val="subscript"/>
        </w:rPr>
        <w:t xml:space="preserve"> </w:t>
      </w:r>
      <w:r w:rsidR="000E7546">
        <w:t xml:space="preserve">and </w:t>
      </w:r>
      <w:commentRangeStart w:id="88"/>
      <w:r w:rsidR="000E7546">
        <w:t>T</w:t>
      </w:r>
      <w:r w:rsidR="000E7546">
        <w:rPr>
          <w:vertAlign w:val="subscript"/>
        </w:rPr>
        <w:t>6</w:t>
      </w:r>
      <w:ins w:id="89" w:author="Anthony" w:date="2013-05-15T15:25:00Z">
        <w:r w:rsidR="00B94896">
          <w:rPr>
            <w:rFonts w:hint="eastAsia"/>
            <w:vertAlign w:val="subscript"/>
            <w:lang w:eastAsia="ja-JP"/>
          </w:rPr>
          <w:t xml:space="preserve"> </w:t>
        </w:r>
      </w:ins>
      <w:commentRangeEnd w:id="88"/>
      <w:ins w:id="90" w:author="Anthony" w:date="2013-05-15T16:15:00Z">
        <w:r w:rsidR="009E71FE">
          <w:rPr>
            <w:rStyle w:val="CommentReference"/>
          </w:rPr>
          <w:commentReference w:id="88"/>
        </w:r>
      </w:ins>
      <w:ins w:id="91" w:author="Anthony" w:date="2013-05-15T15:25:00Z">
        <w:r w:rsidR="009E71FE">
          <w:rPr>
            <w:rFonts w:hint="eastAsia"/>
            <w:lang w:eastAsia="ja-JP"/>
          </w:rPr>
          <w:t>(</w:t>
        </w:r>
      </w:ins>
      <w:del w:id="92" w:author="Anthony" w:date="2013-05-15T16:15:00Z">
        <w:r w:rsidR="003C75A8" w:rsidDel="009E71FE">
          <w:delText xml:space="preserve"> </w:delText>
        </w:r>
      </w:del>
      <w:r w:rsidR="003C75A8">
        <w:t>in F</w:t>
      </w:r>
      <w:r w:rsidR="000E7546">
        <w:t>ig.</w:t>
      </w:r>
      <w:r w:rsidR="00652106">
        <w:t xml:space="preserve"> </w:t>
      </w:r>
      <w:r w:rsidR="008A13CC">
        <w:rPr>
          <w:rFonts w:hint="eastAsia"/>
          <w:lang w:eastAsia="ja-JP"/>
        </w:rPr>
        <w:t>3a</w:t>
      </w:r>
      <w:r w:rsidR="000E7546">
        <w:t>)</w:t>
      </w:r>
      <w:r w:rsidR="006009E7">
        <w:rPr>
          <w:rFonts w:hint="eastAsia"/>
          <w:lang w:eastAsia="ja-JP"/>
        </w:rPr>
        <w:t xml:space="preserve">. </w:t>
      </w:r>
    </w:p>
    <w:p w14:paraId="3ACBF9D7" w14:textId="65D9FD9B" w:rsidR="001D148E" w:rsidRPr="00445C0C" w:rsidRDefault="00581489" w:rsidP="001D148E">
      <w:pPr>
        <w:pStyle w:val="08ArticleText"/>
        <w:rPr>
          <w:lang w:val="en-US" w:eastAsia="ja-JP"/>
          <w:rPrChange w:id="93" w:author="Anthony" w:date="2013-05-15T17:23:00Z">
            <w:rPr/>
          </w:rPrChange>
        </w:rPr>
      </w:pPr>
      <w:r>
        <w:rPr>
          <w:rFonts w:hint="eastAsia"/>
          <w:lang w:val="en-US" w:eastAsia="ja-JP"/>
        </w:rPr>
        <w:tab/>
      </w:r>
      <w:r w:rsidR="00FF3EE4">
        <w:rPr>
          <w:lang w:val="en-US" w:eastAsia="ja-JP"/>
        </w:rPr>
        <w:t>This population stability</w:t>
      </w:r>
      <w:bookmarkStart w:id="94" w:name="_GoBack"/>
      <w:bookmarkEnd w:id="94"/>
      <w:r w:rsidR="00FF3EE4">
        <w:rPr>
          <w:lang w:val="en-US" w:eastAsia="ja-JP"/>
        </w:rPr>
        <w:t xml:space="preserve"> supports the functioning of each droplet as an independent reactor. The</w:t>
      </w:r>
      <w:r w:rsidR="00583D93">
        <w:rPr>
          <w:lang w:val="en-US" w:eastAsia="ja-JP"/>
        </w:rPr>
        <w:t xml:space="preserve"> kinematic waves</w:t>
      </w:r>
      <w:r w:rsidR="00FF3EE4">
        <w:rPr>
          <w:lang w:val="en-US" w:eastAsia="ja-JP"/>
        </w:rPr>
        <w:t xml:space="preserve"> suggest that </w:t>
      </w:r>
      <w:r w:rsidR="005E3F41">
        <w:rPr>
          <w:rFonts w:hint="eastAsia"/>
          <w:lang w:val="en-US" w:eastAsia="ja-JP"/>
        </w:rPr>
        <w:t>droplet</w:t>
      </w:r>
      <w:r w:rsidR="00D52A5C">
        <w:rPr>
          <w:rFonts w:hint="eastAsia"/>
          <w:lang w:val="en-US" w:eastAsia="ja-JP"/>
        </w:rPr>
        <w:t>s</w:t>
      </w:r>
      <w:r w:rsidR="00FF3EE4">
        <w:rPr>
          <w:lang w:val="en-US" w:eastAsia="ja-JP"/>
        </w:rPr>
        <w:t xml:space="preserve"> </w:t>
      </w:r>
      <w:r w:rsidR="00D52A5C">
        <w:rPr>
          <w:rFonts w:hint="eastAsia"/>
          <w:lang w:val="en-US" w:eastAsia="ja-JP"/>
        </w:rPr>
        <w:t>are</w:t>
      </w:r>
      <w:r w:rsidR="00FF3EE4">
        <w:rPr>
          <w:lang w:val="en-US" w:eastAsia="ja-JP"/>
        </w:rPr>
        <w:t xml:space="preserve"> essentially identical </w:t>
      </w:r>
      <w:r w:rsidR="000B4013">
        <w:rPr>
          <w:rFonts w:hint="eastAsia"/>
          <w:lang w:val="en-US" w:eastAsia="ja-JP"/>
        </w:rPr>
        <w:t>but</w:t>
      </w:r>
      <w:r w:rsidR="000B4013">
        <w:rPr>
          <w:lang w:val="en-US" w:eastAsia="ja-JP"/>
        </w:rPr>
        <w:t xml:space="preserve"> </w:t>
      </w:r>
      <w:r w:rsidR="00FF3EE4">
        <w:rPr>
          <w:lang w:val="en-US" w:eastAsia="ja-JP"/>
        </w:rPr>
        <w:t>placed in a thermal gradient</w:t>
      </w:r>
      <w:r w:rsidR="007123DE">
        <w:rPr>
          <w:lang w:val="en-US" w:eastAsia="ja-JP"/>
        </w:rPr>
        <w:t xml:space="preserve">. </w:t>
      </w:r>
      <w:r w:rsidR="0052182F">
        <w:rPr>
          <w:lang w:val="en-US" w:eastAsia="ja-JP"/>
        </w:rPr>
        <w:t>Yet,</w:t>
      </w:r>
      <w:r w:rsidR="00FF3EE4">
        <w:rPr>
          <w:lang w:val="en-US" w:eastAsia="ja-JP"/>
        </w:rPr>
        <w:t xml:space="preserve"> </w:t>
      </w:r>
      <w:r w:rsidR="00F75309">
        <w:rPr>
          <w:lang w:val="en-US" w:eastAsia="ja-JP"/>
        </w:rPr>
        <w:t>some droplet-</w:t>
      </w:r>
      <w:r w:rsidR="00FF3EE4">
        <w:rPr>
          <w:lang w:val="en-US" w:eastAsia="ja-JP"/>
        </w:rPr>
        <w:t xml:space="preserve">specific </w:t>
      </w:r>
      <w:proofErr w:type="spellStart"/>
      <w:r w:rsidR="00FF3EE4">
        <w:rPr>
          <w:lang w:val="en-US" w:eastAsia="ja-JP"/>
        </w:rPr>
        <w:t>desynchronization</w:t>
      </w:r>
      <w:proofErr w:type="spellEnd"/>
      <w:r w:rsidR="00FF3EE4">
        <w:rPr>
          <w:lang w:val="en-US" w:eastAsia="ja-JP"/>
        </w:rPr>
        <w:t xml:space="preserve"> is also visible in the movies </w:t>
      </w:r>
      <w:ins w:id="95" w:author="Anthony" w:date="2013-05-15T17:23:00Z">
        <w:r w:rsidR="00445C0C">
          <w:rPr>
            <w:rFonts w:hint="eastAsia"/>
            <w:lang w:val="en-US" w:eastAsia="ja-JP"/>
          </w:rPr>
          <w:t xml:space="preserve">(Fig. 2d) </w:t>
        </w:r>
      </w:ins>
      <w:r w:rsidR="00FF3EE4">
        <w:rPr>
          <w:lang w:val="en-US" w:eastAsia="ja-JP"/>
        </w:rPr>
        <w:t>and</w:t>
      </w:r>
      <w:r w:rsidR="0052182F">
        <w:rPr>
          <w:lang w:val="en-US" w:eastAsia="ja-JP"/>
        </w:rPr>
        <w:t xml:space="preserve"> </w:t>
      </w:r>
      <w:r w:rsidR="00402DA1">
        <w:t xml:space="preserve">we cannot rule out </w:t>
      </w:r>
      <w:r w:rsidR="000004DD">
        <w:t xml:space="preserve">that </w:t>
      </w:r>
      <w:r w:rsidR="00402DA1">
        <w:t>intrinsic factor</w:t>
      </w:r>
      <w:r w:rsidR="000004DD">
        <w:t>s</w:t>
      </w:r>
      <w:r w:rsidR="00402DA1">
        <w:t xml:space="preserve"> such as </w:t>
      </w:r>
      <w:proofErr w:type="spellStart"/>
      <w:r w:rsidR="000004DD">
        <w:t>stochasticity</w:t>
      </w:r>
      <w:proofErr w:type="spellEnd"/>
      <w:r w:rsidR="00F75309">
        <w:t xml:space="preserve"> </w:t>
      </w:r>
      <w:r w:rsidR="001D148E">
        <w:t>or partitioning</w:t>
      </w:r>
      <w:r w:rsidR="00F75309">
        <w:t xml:space="preserve"> noise </w:t>
      </w:r>
      <w:r w:rsidR="000004DD">
        <w:t xml:space="preserve">play a role in the observed dynamic. </w:t>
      </w:r>
      <w:r w:rsidR="00FF3EE4">
        <w:rPr>
          <w:lang w:val="en-US" w:eastAsia="ja-JP"/>
        </w:rPr>
        <w:t xml:space="preserve">Predator-prey </w:t>
      </w:r>
      <w:r w:rsidR="00FF3EE4" w:rsidRPr="00DC4B4A">
        <w:rPr>
          <w:lang w:val="en-US" w:eastAsia="ja-JP"/>
        </w:rPr>
        <w:t>o</w:t>
      </w:r>
      <w:proofErr w:type="spellStart"/>
      <w:r w:rsidR="00402DA1" w:rsidRPr="00DC4B4A">
        <w:t>scillators</w:t>
      </w:r>
      <w:proofErr w:type="spellEnd"/>
      <w:r w:rsidR="00402DA1" w:rsidRPr="00DC4B4A">
        <w:t xml:space="preserve"> are nonlinear and their autocatalytic loop</w:t>
      </w:r>
      <w:r w:rsidR="009410FF" w:rsidRPr="00DC4B4A">
        <w:t>s</w:t>
      </w:r>
      <w:r w:rsidR="00402DA1" w:rsidRPr="00DC4B4A">
        <w:t xml:space="preserve"> </w:t>
      </w:r>
      <w:r w:rsidR="000004DD" w:rsidRPr="00DC4B4A">
        <w:t>may amplify</w:t>
      </w:r>
      <w:r w:rsidR="00402DA1" w:rsidRPr="00DC4B4A">
        <w:t xml:space="preserve"> minute difference</w:t>
      </w:r>
      <w:r w:rsidR="000004DD" w:rsidRPr="00DC4B4A">
        <w:t>s</w:t>
      </w:r>
      <w:r w:rsidR="00402DA1" w:rsidRPr="00DC4B4A">
        <w:t xml:space="preserve"> </w:t>
      </w:r>
      <w:r w:rsidR="00F75309" w:rsidRPr="00DC4B4A">
        <w:t>or fluctuations</w:t>
      </w:r>
      <w:r w:rsidR="00402DA1" w:rsidRPr="00DC4B4A">
        <w:t xml:space="preserve"> between droplets.</w:t>
      </w:r>
      <w:r w:rsidR="006027CE" w:rsidRPr="00DC4B4A">
        <w:t xml:space="preserve"> </w:t>
      </w:r>
      <w:r w:rsidR="00906EE9" w:rsidRPr="00DC4B4A">
        <w:t>Noise</w:t>
      </w:r>
      <w:r w:rsidR="00906EE9">
        <w:rPr>
          <w:rFonts w:hint="eastAsia"/>
          <w:lang w:eastAsia="ja-JP"/>
        </w:rPr>
        <w:t>-</w:t>
      </w:r>
      <w:r w:rsidR="00F75309" w:rsidRPr="00DC4B4A">
        <w:t xml:space="preserve">induced </w:t>
      </w:r>
      <w:proofErr w:type="spellStart"/>
      <w:r w:rsidR="00F75309" w:rsidRPr="00DC4B4A">
        <w:t>stochasticity</w:t>
      </w:r>
      <w:proofErr w:type="spellEnd"/>
      <w:r w:rsidR="00F75309" w:rsidRPr="00DC4B4A">
        <w:t xml:space="preserve"> is a</w:t>
      </w:r>
      <w:r w:rsidR="00D52A5C" w:rsidRPr="00DC4B4A">
        <w:rPr>
          <w:lang w:eastAsia="ja-JP"/>
        </w:rPr>
        <w:t>n</w:t>
      </w:r>
      <w:r w:rsidR="00F75309" w:rsidRPr="00DC4B4A">
        <w:t xml:space="preserve"> important determinant of biological circuits dynamic</w:t>
      </w:r>
      <w:r w:rsidR="000B4013" w:rsidRPr="000F62C3">
        <w:rPr>
          <w:lang w:eastAsia="ja-JP"/>
        </w:rPr>
        <w:t>.</w:t>
      </w:r>
    </w:p>
    <w:p w14:paraId="7C99392D" w14:textId="36D16927" w:rsidR="000B4013" w:rsidRDefault="00581489" w:rsidP="000B4013">
      <w:pPr>
        <w:pStyle w:val="08ArticleText"/>
      </w:pPr>
      <w:r>
        <w:rPr>
          <w:rFonts w:hint="eastAsia"/>
          <w:lang w:eastAsia="ja-JP"/>
        </w:rPr>
        <w:tab/>
      </w:r>
      <w:ins w:id="96" w:author="Yannick Rondelez" w:date="2013-05-13T07:51:00Z">
        <w:r w:rsidR="00426921">
          <w:t>In conclusion, t</w:t>
        </w:r>
      </w:ins>
      <w:del w:id="97" w:author="Yannick Rondelez" w:date="2013-05-13T07:51:00Z">
        <w:r w:rsidR="00923142" w:rsidDel="00426921">
          <w:delText>T</w:delText>
        </w:r>
      </w:del>
      <w:r w:rsidR="00923142">
        <w:t xml:space="preserve">he </w:t>
      </w:r>
      <w:proofErr w:type="spellStart"/>
      <w:r w:rsidR="00590C5E">
        <w:t>picoliter</w:t>
      </w:r>
      <w:proofErr w:type="spellEnd"/>
      <w:r w:rsidR="00590C5E">
        <w:t xml:space="preserve"> </w:t>
      </w:r>
      <w:r w:rsidR="00923142">
        <w:t>droplet-based compartments used here</w:t>
      </w:r>
      <w:r w:rsidR="001656D4">
        <w:rPr>
          <w:rFonts w:hint="eastAsia"/>
          <w:lang w:eastAsia="ja-JP"/>
        </w:rPr>
        <w:t xml:space="preserve"> satisfactorily</w:t>
      </w:r>
      <w:r w:rsidR="00923142">
        <w:t xml:space="preserve"> </w:t>
      </w:r>
      <w:r w:rsidR="00C659B4">
        <w:rPr>
          <w:lang w:eastAsia="ja-JP"/>
        </w:rPr>
        <w:t>reproduce</w:t>
      </w:r>
      <w:r w:rsidR="00923142">
        <w:t xml:space="preserve"> the behaviour</w:t>
      </w:r>
      <w:r w:rsidR="006A284F">
        <w:t>s</w:t>
      </w:r>
      <w:r w:rsidR="00923142">
        <w:t xml:space="preserve"> observed in bulk</w:t>
      </w:r>
      <w:r w:rsidR="00283EB0">
        <w:rPr>
          <w:rFonts w:hint="eastAsia"/>
          <w:lang w:eastAsia="ja-JP"/>
        </w:rPr>
        <w:t>, in spite of reducing volumes by a factor of 10</w:t>
      </w:r>
      <w:r w:rsidR="00283EB0" w:rsidRPr="004D22C6">
        <w:rPr>
          <w:vertAlign w:val="superscript"/>
          <w:lang w:eastAsia="ja-JP"/>
        </w:rPr>
        <w:t>4</w:t>
      </w:r>
      <w:r w:rsidR="00923142">
        <w:t>.</w:t>
      </w:r>
      <w:r w:rsidR="00C52E46">
        <w:t xml:space="preserve"> </w:t>
      </w:r>
      <w:r w:rsidR="00923142">
        <w:t xml:space="preserve"> Therefore this</w:t>
      </w:r>
      <w:r w:rsidR="001A1257">
        <w:t xml:space="preserve"> approach may open the high-throughput experimental exploration</w:t>
      </w:r>
      <w:r w:rsidR="000C2589">
        <w:fldChar w:fldCharType="begin"/>
      </w:r>
      <w:r w:rsidR="005E117C">
        <w:instrText xml:space="preserve"> ADDIN EN.CITE &lt;EndNote&gt;&lt;Cite&gt;&lt;Author&gt;Pompano&lt;/Author&gt;&lt;Year&gt;2011&lt;/Year&gt;&lt;IDText&gt;Microfluidics Using Spatially Defined Arrays of Droplets in One, Two, and Three Dimensions&lt;/IDText&gt;&lt;DisplayText&gt;&lt;style face="superscript"&gt;14&lt;/style&gt;&lt;/DisplayText&gt;&lt;record&gt;&lt;urls&gt;&lt;related-urls&gt;&lt;url&gt;&amp;lt;Go to ISI&amp;gt;://WOS:000293148400004&lt;/url&gt;&lt;/related-urls&gt;&lt;/urls&gt;&lt;isbn&gt;1936-1327&lt;/isbn&gt;&lt;titles&gt;&lt;title&gt;Microfluidics Using Spatially Defined Arrays of Droplets in One, Two, and Three Dimensions&lt;/title&gt;&lt;secondary-title&gt;Annual Review of Analytical Chemistry, Vol 4&lt;/secondary-title&gt;&lt;/titles&gt;&lt;pages&gt;59-81&lt;/pages&gt;&lt;contributors&gt;&lt;authors&gt;&lt;author&gt;Pompano, R. R.&lt;/author&gt;&lt;author&gt;Liu, W. S.&lt;/author&gt;&lt;author&gt;Du, W. B.&lt;/author&gt;&lt;author&gt;Ismagilov, R. F.&lt;/author&gt;&lt;/authors&gt;&lt;/contributors&gt;&lt;added-date format="utc"&gt;1367372582&lt;/added-date&gt;&lt;ref-type name="Journal Article"&gt;17&lt;/ref-type&gt;&lt;dates&gt;&lt;year&gt;2011&lt;/year&gt;&lt;/dates&gt;&lt;rec-number&gt;1165&lt;/rec-number&gt;&lt;last-updated-date format="utc"&gt;1367372582&lt;/last-updated-date&gt;&lt;accession-num&gt;WOS:000293148400004&lt;/accession-num&gt;&lt;electronic-resource-num&gt;10.1146/annurev.anchem.012809.102303&lt;/electronic-resource-num&gt;&lt;volume&gt;4&lt;/volume&gt;&lt;/record&gt;&lt;/Cite&gt;&lt;/EndNote&gt;</w:instrText>
      </w:r>
      <w:r w:rsidR="000C2589">
        <w:fldChar w:fldCharType="separate"/>
      </w:r>
      <w:r w:rsidR="005E117C" w:rsidRPr="005E117C">
        <w:rPr>
          <w:noProof/>
          <w:vertAlign w:val="superscript"/>
        </w:rPr>
        <w:t>14</w:t>
      </w:r>
      <w:r w:rsidR="000C2589">
        <w:fldChar w:fldCharType="end"/>
      </w:r>
      <w:r w:rsidR="0052000C">
        <w:rPr>
          <w:rFonts w:hint="eastAsia"/>
          <w:lang w:eastAsia="ja-JP"/>
        </w:rPr>
        <w:t xml:space="preserve"> </w:t>
      </w:r>
      <w:r w:rsidR="001A1257">
        <w:t xml:space="preserve">of the range of dynamics displayed by synthetic </w:t>
      </w:r>
      <w:r w:rsidR="001A1257">
        <w:lastRenderedPageBreak/>
        <w:t>molecular programs</w:t>
      </w:r>
      <w:r w:rsidR="003768E8">
        <w:t xml:space="preserve"> when varying their control parameters</w:t>
      </w:r>
      <w:r w:rsidR="001A1257">
        <w:t xml:space="preserve">. </w:t>
      </w:r>
      <w:r w:rsidR="00923142">
        <w:t>Another interesting direction would be to engineer a form of controlled molecular communication between the droplets in order to trigger and tune the onset of collective behaviours</w:t>
      </w:r>
      <w:r w:rsidR="000C2589">
        <w:fldChar w:fldCharType="begin"/>
      </w:r>
      <w:r w:rsidR="00FA6F88">
        <w:instrText xml:space="preserve"> ADDIN EN.CITE &lt;EndNote&gt;&lt;Cite&gt;&lt;Author&gt;Taylor&lt;/Author&gt;&lt;Year&gt;2009&lt;/Year&gt;&lt;IDText&gt;Dynamical Quorum Sensing and Synchronization in Large Populations of Chemical Oscillators&lt;/IDText&gt;&lt;DisplayText&gt;&lt;style face="superscript"&gt;4&lt;/style&gt;&lt;/DisplayText&gt;&lt;record&gt;&lt;dates&gt;&lt;pub-dates&gt;&lt;date&gt;Jan&lt;/date&gt;&lt;/pub-dates&gt;&lt;year&gt;2009&lt;/year&gt;&lt;/dates&gt;&lt;urls&gt;&lt;related-urls&gt;&lt;url&gt;&amp;lt;Go to ISI&amp;gt;://WOS:000262862800037&lt;/url&gt;&lt;/related-urls&gt;&lt;/urls&gt;&lt;isbn&gt;0036-8075&lt;/isbn&gt;&lt;titles&gt;&lt;title&gt;Dynamical Quorum Sensing and Synchronization in Large Populations of Chemical Oscillators&lt;/title&gt;&lt;secondary-title&gt;Science&lt;/secondary-title&gt;&lt;/titles&gt;&lt;pages&gt;614-617&lt;/pages&gt;&lt;number&gt;5914&lt;/number&gt;&lt;contributors&gt;&lt;authors&gt;&lt;author&gt;Taylor, A. F.&lt;/author&gt;&lt;author&gt;Tinsley, M. R.&lt;/author&gt;&lt;author&gt;Wang, F.&lt;/author&gt;&lt;author&gt;Huang, Z. Y.&lt;/author&gt;&lt;author&gt;Showalter, K.&lt;/author&gt;&lt;/authors&gt;&lt;/contributors&gt;&lt;added-date format="utc"&gt;1367372986&lt;/added-date&gt;&lt;ref-type name="Journal Article"&gt;17&lt;/ref-type&gt;&lt;rec-number&gt;1167&lt;/rec-number&gt;&lt;last-updated-date format="utc"&gt;1367372986&lt;/last-updated-date&gt;&lt;accession-num&gt;WOS:000262862800037&lt;/accession-num&gt;&lt;electronic-resource-num&gt;10.1126/science.1166253&lt;/electronic-resource-num&gt;&lt;volume&gt;323&lt;/volume&gt;&lt;/record&gt;&lt;/Cite&gt;&lt;/EndNote&gt;</w:instrText>
      </w:r>
      <w:r w:rsidR="000C2589">
        <w:fldChar w:fldCharType="separate"/>
      </w:r>
      <w:r w:rsidR="00FA6F88" w:rsidRPr="00FA6F88">
        <w:rPr>
          <w:noProof/>
          <w:vertAlign w:val="superscript"/>
        </w:rPr>
        <w:t>4</w:t>
      </w:r>
      <w:r w:rsidR="000C2589">
        <w:fldChar w:fldCharType="end"/>
      </w:r>
      <w:r w:rsidR="00923142">
        <w:t xml:space="preserve">. </w:t>
      </w:r>
      <w:r w:rsidR="000B4013">
        <w:rPr>
          <w:rFonts w:hint="eastAsia"/>
          <w:lang w:eastAsia="ja-JP"/>
        </w:rPr>
        <w:t xml:space="preserve"> A </w:t>
      </w:r>
      <w:ins w:id="98" w:author="Yannick Rondelez" w:date="2013-05-13T07:56:00Z">
        <w:r w:rsidR="00426921" w:rsidRPr="009E71FE">
          <w:rPr>
            <w:lang w:val="en-US" w:eastAsia="ja-JP"/>
          </w:rPr>
          <w:t>further</w:t>
        </w:r>
      </w:ins>
      <w:del w:id="99" w:author="Yannick Rondelez" w:date="2013-05-13T07:56:00Z">
        <w:r w:rsidR="000B4013" w:rsidRPr="009E71FE" w:rsidDel="00426921">
          <w:rPr>
            <w:lang w:eastAsia="ja-JP"/>
          </w:rPr>
          <w:delText>t</w:delText>
        </w:r>
      </w:del>
      <w:del w:id="100" w:author="Yannick Rondelez" w:date="2013-05-13T07:55:00Z">
        <w:r w:rsidR="000B4013" w:rsidRPr="009E71FE" w:rsidDel="00426921">
          <w:rPr>
            <w:lang w:eastAsia="ja-JP"/>
          </w:rPr>
          <w:delText>en-fold</w:delText>
        </w:r>
      </w:del>
      <w:r w:rsidR="000B4013" w:rsidRPr="009E71FE">
        <w:rPr>
          <w:lang w:eastAsia="ja-JP"/>
        </w:rPr>
        <w:t xml:space="preserve"> shrinking in size would </w:t>
      </w:r>
      <w:ins w:id="101" w:author="Yannick Rondelez" w:date="2013-05-13T07:56:00Z">
        <w:r w:rsidR="00426921" w:rsidRPr="009E71FE">
          <w:rPr>
            <w:lang w:val="en-US" w:eastAsia="ja-JP"/>
          </w:rPr>
          <w:t>better</w:t>
        </w:r>
        <w:r w:rsidR="00426921">
          <w:rPr>
            <w:lang w:val="en-US" w:eastAsia="ja-JP"/>
          </w:rPr>
          <w:t xml:space="preserve"> </w:t>
        </w:r>
      </w:ins>
      <w:r w:rsidR="000B4013">
        <w:rPr>
          <w:rFonts w:hint="eastAsia"/>
          <w:lang w:eastAsia="ja-JP"/>
        </w:rPr>
        <w:t xml:space="preserve">match the dimensions of biological cells and </w:t>
      </w:r>
      <w:r w:rsidR="000B4013" w:rsidRPr="000F62C3">
        <w:t>provide</w:t>
      </w:r>
      <w:r w:rsidR="000B4013" w:rsidRPr="000F62C3">
        <w:rPr>
          <w:lang w:eastAsia="ja-JP"/>
        </w:rPr>
        <w:t>s</w:t>
      </w:r>
      <w:r w:rsidR="000B4013" w:rsidRPr="000F62C3">
        <w:t xml:space="preserve"> a unique platform to study the impact of small molecule number</w:t>
      </w:r>
      <w:r w:rsidR="000B4013" w:rsidRPr="000F62C3">
        <w:rPr>
          <w:lang w:eastAsia="ja-JP"/>
        </w:rPr>
        <w:t>s</w:t>
      </w:r>
      <w:r w:rsidR="000B4013" w:rsidRPr="000F62C3">
        <w:t xml:space="preserve"> on the dynamics of dissipative reaction networks.</w:t>
      </w:r>
      <w:r w:rsidR="000B4013">
        <w:t xml:space="preserve"> </w:t>
      </w:r>
    </w:p>
    <w:p w14:paraId="455844A0" w14:textId="2BE05578" w:rsidR="00097591" w:rsidRDefault="00581489" w:rsidP="003F4A2D">
      <w:pPr>
        <w:pStyle w:val="08ArticleText"/>
      </w:pPr>
      <w:r>
        <w:rPr>
          <w:rFonts w:hint="eastAsia"/>
          <w:lang w:eastAsia="ja-JP"/>
        </w:rPr>
        <w:tab/>
      </w:r>
      <w:r w:rsidR="00DF78A7">
        <w:t>C</w:t>
      </w:r>
      <w:r w:rsidR="0049702D">
        <w:t>ompartmentalized oscillators also offer a</w:t>
      </w:r>
      <w:r w:rsidR="00DF78A7">
        <w:t>n</w:t>
      </w:r>
      <w:r w:rsidR="0049702D">
        <w:t xml:space="preserve"> in</w:t>
      </w:r>
      <w:r w:rsidR="00083BFC">
        <w:rPr>
          <w:rFonts w:hint="eastAsia"/>
          <w:lang w:eastAsia="ja-JP"/>
        </w:rPr>
        <w:t xml:space="preserve"> </w:t>
      </w:r>
      <w:r w:rsidR="0049702D">
        <w:t xml:space="preserve">vitro model </w:t>
      </w:r>
      <w:r w:rsidR="00DF78A7">
        <w:t>to investigate</w:t>
      </w:r>
      <w:r w:rsidR="0049702D">
        <w:t xml:space="preserve"> pattern-formation in biology. </w:t>
      </w:r>
      <w:r w:rsidR="00C2414F">
        <w:rPr>
          <w:rFonts w:hint="eastAsia"/>
          <w:lang w:eastAsia="ja-JP"/>
        </w:rPr>
        <w:t>K</w:t>
      </w:r>
      <w:r w:rsidR="00C42D2A">
        <w:t>inematic waves clearly illustrate</w:t>
      </w:r>
      <w:r w:rsidR="00097591">
        <w:t xml:space="preserve"> that </w:t>
      </w:r>
      <w:proofErr w:type="spellStart"/>
      <w:r w:rsidR="002918B3">
        <w:t>spatio</w:t>
      </w:r>
      <w:proofErr w:type="spellEnd"/>
      <w:r w:rsidR="002918B3">
        <w:t>-</w:t>
      </w:r>
      <w:r w:rsidR="00097591">
        <w:t>temporal patterns</w:t>
      </w:r>
      <w:r w:rsidR="002918B3">
        <w:t xml:space="preserve"> - ubiquitous in </w:t>
      </w:r>
      <w:r w:rsidR="00DC3411">
        <w:t>biological development</w:t>
      </w:r>
      <w:r w:rsidR="002918B3">
        <w:t xml:space="preserve">- </w:t>
      </w:r>
      <w:r w:rsidR="00097591">
        <w:t>need not arise from a reaction-diffusion</w:t>
      </w:r>
      <w:r w:rsidR="00C42D2A">
        <w:t xml:space="preserve"> mechanism</w:t>
      </w:r>
      <w:r w:rsidR="00097591">
        <w:t xml:space="preserve">, but </w:t>
      </w:r>
      <w:r w:rsidR="00C42D2A">
        <w:t xml:space="preserve">may also originate from a </w:t>
      </w:r>
      <w:r w:rsidR="00097591">
        <w:t>spatial gradient of parameters.</w:t>
      </w:r>
      <w:r w:rsidR="007B3F29">
        <w:t xml:space="preserve"> </w:t>
      </w:r>
      <w:r w:rsidR="00F75309">
        <w:t>Purposely t</w:t>
      </w:r>
      <w:r w:rsidR="009957DB">
        <w:t>ailoring spatial gradients of parameters will offer a route to create novel classes of patterns.</w:t>
      </w:r>
    </w:p>
    <w:p w14:paraId="664D9526" w14:textId="7A0AAD82" w:rsidR="00D33075" w:rsidRDefault="00581489" w:rsidP="00D33075">
      <w:pPr>
        <w:pStyle w:val="08ArticleText"/>
      </w:pPr>
      <w:r>
        <w:rPr>
          <w:rFonts w:hint="eastAsia"/>
          <w:lang w:eastAsia="ja-JP"/>
        </w:rPr>
        <w:tab/>
      </w:r>
      <w:r w:rsidR="004D22C6">
        <w:t xml:space="preserve">This research is supported by the CNRS (France) and the JSPS (Japan). We thank </w:t>
      </w:r>
      <w:r w:rsidR="00203A1A">
        <w:t>V</w:t>
      </w:r>
      <w:r w:rsidR="00203A1A">
        <w:rPr>
          <w:rFonts w:hint="eastAsia"/>
          <w:lang w:eastAsia="ja-JP"/>
        </w:rPr>
        <w:t>.</w:t>
      </w:r>
      <w:r w:rsidR="00203A1A">
        <w:t xml:space="preserve"> </w:t>
      </w:r>
      <w:proofErr w:type="spellStart"/>
      <w:r w:rsidR="004D22C6">
        <w:t>Taly</w:t>
      </w:r>
      <w:proofErr w:type="spellEnd"/>
      <w:r w:rsidR="004D22C6">
        <w:t xml:space="preserve">, </w:t>
      </w:r>
      <w:r w:rsidR="00203A1A">
        <w:t>H</w:t>
      </w:r>
      <w:r w:rsidR="00203A1A">
        <w:rPr>
          <w:rFonts w:hint="eastAsia"/>
          <w:lang w:eastAsia="ja-JP"/>
        </w:rPr>
        <w:t>.</w:t>
      </w:r>
      <w:r w:rsidR="0024369F">
        <w:rPr>
          <w:rFonts w:hint="eastAsia"/>
          <w:lang w:eastAsia="ja-JP"/>
        </w:rPr>
        <w:t xml:space="preserve"> </w:t>
      </w:r>
      <w:proofErr w:type="spellStart"/>
      <w:r w:rsidR="004D22C6">
        <w:t>Guillou</w:t>
      </w:r>
      <w:proofErr w:type="spellEnd"/>
      <w:r w:rsidR="004D22C6">
        <w:t xml:space="preserve"> and </w:t>
      </w:r>
      <w:r w:rsidR="00203A1A">
        <w:t>A</w:t>
      </w:r>
      <w:r w:rsidR="00203A1A">
        <w:rPr>
          <w:rFonts w:hint="eastAsia"/>
          <w:lang w:eastAsia="ja-JP"/>
        </w:rPr>
        <w:t>.</w:t>
      </w:r>
      <w:r w:rsidR="00203A1A">
        <w:t xml:space="preserve"> </w:t>
      </w:r>
      <w:proofErr w:type="spellStart"/>
      <w:r w:rsidR="004D22C6">
        <w:t>Padirac</w:t>
      </w:r>
      <w:proofErr w:type="spellEnd"/>
      <w:r w:rsidR="004D22C6">
        <w:t xml:space="preserve"> for advice</w:t>
      </w:r>
      <w:r w:rsidR="00837DF2">
        <w:rPr>
          <w:rFonts w:hint="eastAsia"/>
          <w:lang w:eastAsia="ja-JP"/>
        </w:rPr>
        <w:t xml:space="preserve"> as well as </w:t>
      </w:r>
      <w:r w:rsidR="00203A1A">
        <w:rPr>
          <w:rFonts w:hint="eastAsia"/>
          <w:lang w:eastAsia="ja-JP"/>
        </w:rPr>
        <w:t>B.J.</w:t>
      </w:r>
      <w:r w:rsidR="00837DF2">
        <w:rPr>
          <w:rFonts w:hint="eastAsia"/>
          <w:lang w:eastAsia="ja-JP"/>
        </w:rPr>
        <w:t xml:space="preserve"> Kim and </w:t>
      </w:r>
      <w:r w:rsidR="00A630C1">
        <w:rPr>
          <w:rFonts w:hint="eastAsia"/>
          <w:lang w:eastAsia="ja-JP"/>
        </w:rPr>
        <w:t>R</w:t>
      </w:r>
      <w:r w:rsidR="00203A1A">
        <w:rPr>
          <w:rFonts w:hint="eastAsia"/>
          <w:lang w:eastAsia="ja-JP"/>
        </w:rPr>
        <w:t>.</w:t>
      </w:r>
      <w:r w:rsidR="00837DF2">
        <w:rPr>
          <w:rFonts w:hint="eastAsia"/>
          <w:lang w:eastAsia="ja-JP"/>
        </w:rPr>
        <w:t xml:space="preserve"> Ueno for using their thermal</w:t>
      </w:r>
      <w:r w:rsidR="003B06E8">
        <w:t xml:space="preserve"> </w:t>
      </w:r>
      <w:r w:rsidR="00837DF2">
        <w:rPr>
          <w:rFonts w:hint="eastAsia"/>
          <w:lang w:eastAsia="ja-JP"/>
        </w:rPr>
        <w:t xml:space="preserve">camera. </w:t>
      </w:r>
      <w:r w:rsidR="00CF2074">
        <w:t xml:space="preserve">During the course of our research, </w:t>
      </w:r>
      <w:r w:rsidR="00203A1A">
        <w:t>E</w:t>
      </w:r>
      <w:r w:rsidR="00203A1A">
        <w:rPr>
          <w:rFonts w:hint="eastAsia"/>
          <w:lang w:eastAsia="ja-JP"/>
        </w:rPr>
        <w:t>.</w:t>
      </w:r>
      <w:r w:rsidR="00203A1A">
        <w:t xml:space="preserve"> </w:t>
      </w:r>
      <w:proofErr w:type="spellStart"/>
      <w:r w:rsidR="00246117">
        <w:t>Winfree</w:t>
      </w:r>
      <w:proofErr w:type="spellEnd"/>
      <w:r w:rsidR="00246117">
        <w:t xml:space="preserve"> and </w:t>
      </w:r>
      <w:r w:rsidR="00203A1A">
        <w:t>F</w:t>
      </w:r>
      <w:r w:rsidR="00203A1A">
        <w:rPr>
          <w:rFonts w:hint="eastAsia"/>
          <w:lang w:eastAsia="ja-JP"/>
        </w:rPr>
        <w:t xml:space="preserve">. </w:t>
      </w:r>
      <w:proofErr w:type="spellStart"/>
      <w:r w:rsidR="003B06E8" w:rsidRPr="003B06E8">
        <w:t>S</w:t>
      </w:r>
      <w:r w:rsidR="003B06E8">
        <w:t>immel</w:t>
      </w:r>
      <w:proofErr w:type="spellEnd"/>
      <w:r w:rsidR="003B06E8">
        <w:t xml:space="preserve"> </w:t>
      </w:r>
      <w:r w:rsidR="009F15C3">
        <w:t xml:space="preserve">kindly informed us of their </w:t>
      </w:r>
      <w:proofErr w:type="spellStart"/>
      <w:r w:rsidR="00352CDD">
        <w:t>ongoing</w:t>
      </w:r>
      <w:proofErr w:type="spellEnd"/>
      <w:r w:rsidR="00352CDD">
        <w:t xml:space="preserve"> work</w:t>
      </w:r>
      <w:r w:rsidR="009F15C3">
        <w:t xml:space="preserve"> </w:t>
      </w:r>
      <w:r w:rsidR="00246117">
        <w:t>on</w:t>
      </w:r>
      <w:r w:rsidR="003B06E8">
        <w:t xml:space="preserve"> </w:t>
      </w:r>
      <w:r w:rsidR="00EA3D37">
        <w:t xml:space="preserve">the effect of compartmentalization </w:t>
      </w:r>
      <w:r w:rsidR="00226354">
        <w:t xml:space="preserve">and </w:t>
      </w:r>
      <w:proofErr w:type="spellStart"/>
      <w:r w:rsidR="00226354">
        <w:t>stochasticity</w:t>
      </w:r>
      <w:proofErr w:type="spellEnd"/>
      <w:r w:rsidR="00226354">
        <w:t xml:space="preserve"> </w:t>
      </w:r>
      <w:r w:rsidR="001E1AD7">
        <w:t>in</w:t>
      </w:r>
      <w:r w:rsidR="006E360C">
        <w:t xml:space="preserve"> biochemical</w:t>
      </w:r>
      <w:r w:rsidR="00EA3D37">
        <w:t xml:space="preserve"> oscillators. </w:t>
      </w:r>
      <w:r w:rsidR="00A355E9">
        <w:t xml:space="preserve"> </w:t>
      </w:r>
    </w:p>
    <w:p w14:paraId="495FC9A4" w14:textId="77777777" w:rsidR="00641DA1" w:rsidRPr="003725DA" w:rsidRDefault="00641DA1" w:rsidP="00641DA1">
      <w:pPr>
        <w:pStyle w:val="04AHeading"/>
      </w:pPr>
      <w:r>
        <w:t>Notes and references</w:t>
      </w:r>
    </w:p>
    <w:p w14:paraId="7AC77590" w14:textId="77777777" w:rsidR="0060003D" w:rsidRDefault="00641DA1" w:rsidP="00641DA1">
      <w:pPr>
        <w:pStyle w:val="N1AuthorAddresses"/>
        <w:rPr>
          <w:lang w:eastAsia="ja-JP"/>
        </w:rPr>
      </w:pPr>
      <w:proofErr w:type="gramStart"/>
      <w:r>
        <w:rPr>
          <w:vertAlign w:val="superscript"/>
        </w:rPr>
        <w:t>a</w:t>
      </w:r>
      <w:proofErr w:type="gramEnd"/>
      <w:r>
        <w:t xml:space="preserve"> </w:t>
      </w:r>
      <w:r w:rsidR="00A848A8">
        <w:rPr>
          <w:rFonts w:hint="eastAsia"/>
          <w:lang w:eastAsia="ja-JP"/>
        </w:rPr>
        <w:t>LIMMS/</w:t>
      </w:r>
      <w:r w:rsidR="0060003D">
        <w:rPr>
          <w:rFonts w:hint="eastAsia"/>
          <w:lang w:eastAsia="ja-JP"/>
        </w:rPr>
        <w:t>CNRS</w:t>
      </w:r>
      <w:r w:rsidR="00A848A8">
        <w:rPr>
          <w:lang w:val="en-US" w:eastAsia="ja-JP"/>
        </w:rPr>
        <w:t>-IIS</w:t>
      </w:r>
      <w:r w:rsidR="0060003D">
        <w:rPr>
          <w:rFonts w:hint="eastAsia"/>
          <w:lang w:eastAsia="ja-JP"/>
        </w:rPr>
        <w:t xml:space="preserve">, University of Tokyo, </w:t>
      </w:r>
      <w:proofErr w:type="spellStart"/>
      <w:r w:rsidR="00A848A8">
        <w:rPr>
          <w:lang w:val="en-US" w:eastAsia="ja-JP"/>
        </w:rPr>
        <w:t>Komaba</w:t>
      </w:r>
      <w:proofErr w:type="spellEnd"/>
      <w:r w:rsidR="00A848A8">
        <w:rPr>
          <w:lang w:val="en-US" w:eastAsia="ja-JP"/>
        </w:rPr>
        <w:t xml:space="preserve"> 4-6-2 Meguro-</w:t>
      </w:r>
      <w:proofErr w:type="spellStart"/>
      <w:r w:rsidR="00A848A8">
        <w:rPr>
          <w:lang w:val="en-US" w:eastAsia="ja-JP"/>
        </w:rPr>
        <w:t>ku</w:t>
      </w:r>
      <w:proofErr w:type="spellEnd"/>
      <w:r w:rsidR="00A848A8">
        <w:rPr>
          <w:lang w:val="en-US" w:eastAsia="ja-JP"/>
        </w:rPr>
        <w:t xml:space="preserve"> , </w:t>
      </w:r>
      <w:r w:rsidR="0060003D">
        <w:rPr>
          <w:rFonts w:hint="eastAsia"/>
          <w:lang w:eastAsia="ja-JP"/>
        </w:rPr>
        <w:t>Tokyo, Japan</w:t>
      </w:r>
      <w:r w:rsidR="00A848A8">
        <w:t xml:space="preserve">, </w:t>
      </w:r>
      <w:r w:rsidR="00344299">
        <w:rPr>
          <w:rFonts w:hint="eastAsia"/>
          <w:lang w:eastAsia="ja-JP"/>
        </w:rPr>
        <w:t>*</w:t>
      </w:r>
      <w:r>
        <w:t xml:space="preserve"> E-mail: </w:t>
      </w:r>
      <w:hyperlink r:id="rId21" w:history="1">
        <w:r w:rsidR="0060003D" w:rsidRPr="00FF3687">
          <w:rPr>
            <w:rStyle w:val="Hyperlink"/>
          </w:rPr>
          <w:t>rondelez@iis.u-tokyo.ac.jp</w:t>
        </w:r>
      </w:hyperlink>
    </w:p>
    <w:p w14:paraId="50F5FF1C" w14:textId="77777777" w:rsidR="00641DA1" w:rsidRDefault="0060003D" w:rsidP="005F108C">
      <w:pPr>
        <w:pStyle w:val="N1AuthorAddresses"/>
        <w:rPr>
          <w:lang w:val="fr-CH" w:eastAsia="ja-JP"/>
        </w:rPr>
      </w:pPr>
      <w:r w:rsidRPr="004D22C6">
        <w:t xml:space="preserve"> </w:t>
      </w:r>
      <w:proofErr w:type="gramStart"/>
      <w:r w:rsidR="00641DA1" w:rsidRPr="005F108C">
        <w:rPr>
          <w:vertAlign w:val="superscript"/>
          <w:lang w:val="fr-CH"/>
        </w:rPr>
        <w:t>b</w:t>
      </w:r>
      <w:proofErr w:type="gramEnd"/>
      <w:r w:rsidR="00641DA1" w:rsidRPr="005F108C">
        <w:rPr>
          <w:lang w:val="fr-CH"/>
        </w:rPr>
        <w:t xml:space="preserve"> </w:t>
      </w:r>
      <w:r w:rsidR="005F108C" w:rsidRPr="005F108C">
        <w:rPr>
          <w:lang w:val="fr-CH"/>
        </w:rPr>
        <w:t>Laboratoire de Physique</w:t>
      </w:r>
      <w:r w:rsidR="0056012A">
        <w:rPr>
          <w:rFonts w:hint="eastAsia"/>
          <w:lang w:val="fr-CH" w:eastAsia="ja-JP"/>
        </w:rPr>
        <w:t xml:space="preserve">, </w:t>
      </w:r>
      <w:r w:rsidR="005F108C" w:rsidRPr="005F108C">
        <w:rPr>
          <w:lang w:val="fr-CH"/>
        </w:rPr>
        <w:t>Ecole Normale Supérieure de Lyon - site Monod</w:t>
      </w:r>
      <w:r w:rsidR="005F108C">
        <w:rPr>
          <w:rFonts w:hint="eastAsia"/>
          <w:lang w:val="fr-CH" w:eastAsia="ja-JP"/>
        </w:rPr>
        <w:t>,</w:t>
      </w:r>
      <w:r w:rsidR="003D3F15">
        <w:rPr>
          <w:rFonts w:hint="eastAsia"/>
          <w:lang w:val="fr-CH" w:eastAsia="ja-JP"/>
        </w:rPr>
        <w:t xml:space="preserve"> </w:t>
      </w:r>
      <w:r w:rsidR="005F108C" w:rsidRPr="005F108C">
        <w:rPr>
          <w:lang w:val="fr-CH"/>
        </w:rPr>
        <w:t>46 allée d'</w:t>
      </w:r>
      <w:r w:rsidR="005F108C">
        <w:rPr>
          <w:lang w:val="fr-CH"/>
        </w:rPr>
        <w:t>Italie</w:t>
      </w:r>
      <w:r w:rsidR="005F108C">
        <w:rPr>
          <w:rFonts w:hint="eastAsia"/>
          <w:lang w:val="fr-CH" w:eastAsia="ja-JP"/>
        </w:rPr>
        <w:t xml:space="preserve">, </w:t>
      </w:r>
      <w:r w:rsidR="005F108C" w:rsidRPr="005F108C">
        <w:rPr>
          <w:lang w:val="fr-CH"/>
        </w:rPr>
        <w:t xml:space="preserve">69364 </w:t>
      </w:r>
      <w:r w:rsidR="0069435D" w:rsidRPr="005F108C">
        <w:rPr>
          <w:lang w:val="fr-CH"/>
        </w:rPr>
        <w:t>L</w:t>
      </w:r>
      <w:r w:rsidR="0069435D">
        <w:rPr>
          <w:rFonts w:hint="eastAsia"/>
          <w:lang w:val="fr-CH" w:eastAsia="ja-JP"/>
        </w:rPr>
        <w:t>yon</w:t>
      </w:r>
      <w:r w:rsidR="0069435D" w:rsidRPr="005F108C">
        <w:rPr>
          <w:lang w:val="fr-CH"/>
        </w:rPr>
        <w:t xml:space="preserve"> </w:t>
      </w:r>
      <w:r w:rsidR="0069435D" w:rsidRPr="004D22C6">
        <w:rPr>
          <w:lang w:val="fr-CH"/>
        </w:rPr>
        <w:t>cedex 07</w:t>
      </w:r>
      <w:r w:rsidR="00415DD9">
        <w:rPr>
          <w:rFonts w:hint="eastAsia"/>
          <w:lang w:val="fr-CH" w:eastAsia="ja-JP"/>
        </w:rPr>
        <w:t>,</w:t>
      </w:r>
      <w:r w:rsidR="00870F9F">
        <w:rPr>
          <w:rFonts w:hint="eastAsia"/>
          <w:lang w:val="fr-CH" w:eastAsia="ja-JP"/>
        </w:rPr>
        <w:t xml:space="preserve"> </w:t>
      </w:r>
      <w:r w:rsidR="00007213">
        <w:rPr>
          <w:lang w:val="fr-CH" w:eastAsia="ja-JP"/>
        </w:rPr>
        <w:t>France</w:t>
      </w:r>
    </w:p>
    <w:p w14:paraId="0848C14C" w14:textId="7926E2AC" w:rsidR="00007213" w:rsidRPr="0036690E" w:rsidRDefault="00007213" w:rsidP="005F108C">
      <w:pPr>
        <w:pStyle w:val="N1AuthorAddresses"/>
        <w:rPr>
          <w:lang w:val="fr-CH" w:eastAsia="ja-JP"/>
        </w:rPr>
      </w:pPr>
      <w:proofErr w:type="gramStart"/>
      <w:r w:rsidRPr="004D22C6">
        <w:rPr>
          <w:vertAlign w:val="superscript"/>
          <w:lang w:val="fr-CH" w:eastAsia="ja-JP"/>
        </w:rPr>
        <w:t>c</w:t>
      </w:r>
      <w:proofErr w:type="gramEnd"/>
      <w:r>
        <w:rPr>
          <w:lang w:val="fr-CH" w:eastAsia="ja-JP"/>
        </w:rPr>
        <w:t xml:space="preserve"> </w:t>
      </w:r>
      <w:r w:rsidRPr="004D22C6">
        <w:rPr>
          <w:lang w:val="fr-CH" w:eastAsia="ja-JP"/>
        </w:rPr>
        <w:t>Laboratoire de photonique et de nanostructures, CNRS, route de Nozay, 91460 Marcoussis, France.</w:t>
      </w:r>
    </w:p>
    <w:p w14:paraId="6A2C3834" w14:textId="77777777" w:rsidR="0007706A" w:rsidRDefault="00641DA1">
      <w:pPr>
        <w:pStyle w:val="N2Footnotes"/>
      </w:pPr>
      <w:r w:rsidRPr="003628FE">
        <w:t>†</w:t>
      </w:r>
      <w:r w:rsidRPr="003628FE">
        <w:tab/>
      </w:r>
      <w:r w:rsidRPr="0031610B">
        <w:t>Electronic</w:t>
      </w:r>
      <w:r w:rsidRPr="003628FE">
        <w:t xml:space="preserve"> Supplementary Information (ESI) available:</w:t>
      </w:r>
      <w:r w:rsidR="00FE79B9">
        <w:rPr>
          <w:rFonts w:hint="eastAsia"/>
          <w:lang w:eastAsia="ja-JP"/>
        </w:rPr>
        <w:t xml:space="preserve"> material and methods, microscopy movies. </w:t>
      </w:r>
      <w:r w:rsidRPr="003628FE">
        <w:t xml:space="preserve"> See </w:t>
      </w:r>
      <w:r w:rsidR="00E22346">
        <w:t>DOI: </w:t>
      </w:r>
      <w:r w:rsidRPr="00EA020E">
        <w:t>10.1039/</w:t>
      </w:r>
      <w:r w:rsidRPr="003628FE">
        <w:t>b000000x/</w:t>
      </w:r>
      <w:r>
        <w:t>.</w:t>
      </w:r>
    </w:p>
    <w:p w14:paraId="6B7C475F" w14:textId="75C4EFE6" w:rsidR="005E117C" w:rsidRPr="000F62C3" w:rsidRDefault="00E85DA3" w:rsidP="005E117C">
      <w:pPr>
        <w:rPr>
          <w:noProof/>
          <w:sz w:val="18"/>
          <w:szCs w:val="18"/>
          <w:lang w:val="fr-CH"/>
        </w:rPr>
      </w:pPr>
      <w:r w:rsidRPr="000F62C3">
        <w:rPr>
          <w:sz w:val="18"/>
          <w:szCs w:val="18"/>
        </w:rPr>
        <w:fldChar w:fldCharType="begin"/>
      </w:r>
      <w:r w:rsidRPr="000F62C3">
        <w:rPr>
          <w:sz w:val="18"/>
          <w:szCs w:val="18"/>
        </w:rPr>
        <w:instrText xml:space="preserve"> ADDIN EN.REFLIST </w:instrText>
      </w:r>
      <w:r w:rsidRPr="000F62C3">
        <w:rPr>
          <w:sz w:val="18"/>
          <w:szCs w:val="18"/>
        </w:rPr>
        <w:fldChar w:fldCharType="separate"/>
      </w:r>
      <w:bookmarkStart w:id="102" w:name="_ENREF_1"/>
      <w:r w:rsidR="005E117C" w:rsidRPr="000F62C3">
        <w:rPr>
          <w:noProof/>
          <w:sz w:val="18"/>
          <w:szCs w:val="18"/>
        </w:rPr>
        <w:t>1.</w:t>
      </w:r>
      <w:r w:rsidR="00A25D88">
        <w:rPr>
          <w:rFonts w:hint="eastAsia"/>
          <w:noProof/>
          <w:sz w:val="18"/>
          <w:szCs w:val="18"/>
          <w:lang w:eastAsia="ja-JP"/>
        </w:rPr>
        <w:t xml:space="preserve"> </w:t>
      </w:r>
      <w:r w:rsidR="005E117C" w:rsidRPr="000F62C3">
        <w:rPr>
          <w:noProof/>
          <w:sz w:val="18"/>
          <w:szCs w:val="18"/>
        </w:rPr>
        <w:t xml:space="preserve">Kim, J.; White, K. S.; Winfree, E., </w:t>
      </w:r>
      <w:r w:rsidR="005E117C" w:rsidRPr="000F62C3">
        <w:rPr>
          <w:i/>
          <w:noProof/>
          <w:sz w:val="18"/>
          <w:szCs w:val="18"/>
        </w:rPr>
        <w:t xml:space="preserve">Molecular Systems Biology </w:t>
      </w:r>
      <w:r w:rsidR="005E117C" w:rsidRPr="000F62C3">
        <w:rPr>
          <w:b/>
          <w:noProof/>
          <w:sz w:val="18"/>
          <w:szCs w:val="18"/>
        </w:rPr>
        <w:t>2006,</w:t>
      </w:r>
      <w:r w:rsidR="005E117C" w:rsidRPr="000F62C3">
        <w:rPr>
          <w:noProof/>
          <w:sz w:val="18"/>
          <w:szCs w:val="18"/>
        </w:rPr>
        <w:t xml:space="preserve"> </w:t>
      </w:r>
      <w:r w:rsidR="005E117C" w:rsidRPr="000F62C3">
        <w:rPr>
          <w:i/>
          <w:noProof/>
          <w:sz w:val="18"/>
          <w:szCs w:val="18"/>
        </w:rPr>
        <w:t>2</w:t>
      </w:r>
      <w:r w:rsidR="005E117C" w:rsidRPr="000F62C3">
        <w:rPr>
          <w:noProof/>
          <w:sz w:val="18"/>
          <w:szCs w:val="18"/>
        </w:rPr>
        <w:t>, 68;</w:t>
      </w:r>
      <w:bookmarkEnd w:id="102"/>
      <w:r w:rsidR="005E117C" w:rsidRPr="000F62C3">
        <w:rPr>
          <w:noProof/>
          <w:sz w:val="18"/>
          <w:szCs w:val="18"/>
        </w:rPr>
        <w:t xml:space="preserve"> </w:t>
      </w:r>
      <w:bookmarkStart w:id="103" w:name="_ENREF_2"/>
      <w:r w:rsidR="005E117C" w:rsidRPr="000F62C3">
        <w:rPr>
          <w:noProof/>
          <w:sz w:val="18"/>
          <w:szCs w:val="18"/>
        </w:rPr>
        <w:t xml:space="preserve">Montagne, K.; Plasson, R.; Sakai, Y.; Fujii, T.; Rondelez, Y., </w:t>
      </w:r>
      <w:r w:rsidR="005E117C" w:rsidRPr="000F62C3">
        <w:rPr>
          <w:i/>
          <w:noProof/>
          <w:sz w:val="18"/>
          <w:szCs w:val="18"/>
        </w:rPr>
        <w:t xml:space="preserve">Molecular Systems Biology </w:t>
      </w:r>
      <w:r w:rsidR="005E117C" w:rsidRPr="000F62C3">
        <w:rPr>
          <w:b/>
          <w:noProof/>
          <w:sz w:val="18"/>
          <w:szCs w:val="18"/>
        </w:rPr>
        <w:t>2011,</w:t>
      </w:r>
      <w:r w:rsidR="005E117C" w:rsidRPr="000F62C3">
        <w:rPr>
          <w:noProof/>
          <w:sz w:val="18"/>
          <w:szCs w:val="18"/>
        </w:rPr>
        <w:t xml:space="preserve"> </w:t>
      </w:r>
      <w:r w:rsidR="005E117C" w:rsidRPr="000F62C3">
        <w:rPr>
          <w:i/>
          <w:noProof/>
          <w:sz w:val="18"/>
          <w:szCs w:val="18"/>
        </w:rPr>
        <w:t>7</w:t>
      </w:r>
      <w:r w:rsidR="005E117C" w:rsidRPr="000F62C3">
        <w:rPr>
          <w:noProof/>
          <w:sz w:val="18"/>
          <w:szCs w:val="18"/>
        </w:rPr>
        <w:t>, 465;</w:t>
      </w:r>
      <w:bookmarkEnd w:id="103"/>
      <w:r w:rsidR="005E117C" w:rsidRPr="000F62C3">
        <w:rPr>
          <w:noProof/>
          <w:sz w:val="18"/>
          <w:szCs w:val="18"/>
        </w:rPr>
        <w:t xml:space="preserve"> </w:t>
      </w:r>
      <w:bookmarkStart w:id="104" w:name="_ENREF_3"/>
      <w:r w:rsidR="005E117C" w:rsidRPr="000F62C3">
        <w:rPr>
          <w:noProof/>
          <w:sz w:val="18"/>
          <w:szCs w:val="18"/>
        </w:rPr>
        <w:t xml:space="preserve">Kim, J.; Winfree, E., </w:t>
      </w:r>
      <w:r w:rsidR="005E117C" w:rsidRPr="000F62C3">
        <w:rPr>
          <w:i/>
          <w:noProof/>
          <w:sz w:val="18"/>
          <w:szCs w:val="18"/>
        </w:rPr>
        <w:t xml:space="preserve">Molecular Systems Biology </w:t>
      </w:r>
      <w:r w:rsidR="005E117C" w:rsidRPr="000F62C3">
        <w:rPr>
          <w:b/>
          <w:noProof/>
          <w:sz w:val="18"/>
          <w:szCs w:val="18"/>
        </w:rPr>
        <w:t>2011,</w:t>
      </w:r>
      <w:r w:rsidR="005E117C" w:rsidRPr="000F62C3">
        <w:rPr>
          <w:noProof/>
          <w:sz w:val="18"/>
          <w:szCs w:val="18"/>
        </w:rPr>
        <w:t xml:space="preserve"> </w:t>
      </w:r>
      <w:r w:rsidR="005E117C" w:rsidRPr="000F62C3">
        <w:rPr>
          <w:i/>
          <w:noProof/>
          <w:sz w:val="18"/>
          <w:szCs w:val="18"/>
        </w:rPr>
        <w:t>7</w:t>
      </w:r>
      <w:r w:rsidR="005E117C" w:rsidRPr="000F62C3">
        <w:rPr>
          <w:noProof/>
          <w:sz w:val="18"/>
          <w:szCs w:val="18"/>
        </w:rPr>
        <w:t>, 465;</w:t>
      </w:r>
      <w:bookmarkEnd w:id="104"/>
      <w:r w:rsidR="005E117C" w:rsidRPr="000F62C3">
        <w:rPr>
          <w:noProof/>
          <w:sz w:val="18"/>
          <w:szCs w:val="18"/>
        </w:rPr>
        <w:t xml:space="preserve"> </w:t>
      </w:r>
      <w:bookmarkStart w:id="105" w:name="_ENREF_4"/>
      <w:r w:rsidR="005E117C" w:rsidRPr="000F62C3">
        <w:rPr>
          <w:noProof/>
          <w:sz w:val="18"/>
          <w:szCs w:val="18"/>
        </w:rPr>
        <w:t xml:space="preserve">Padirac, A.; Fujii, T.; Rondelez, Y., </w:t>
      </w:r>
      <w:r w:rsidR="00B61095" w:rsidRPr="000F62C3">
        <w:rPr>
          <w:i/>
          <w:noProof/>
          <w:sz w:val="18"/>
          <w:szCs w:val="18"/>
        </w:rPr>
        <w:t>Proc</w:t>
      </w:r>
      <w:r w:rsidR="00B61095">
        <w:rPr>
          <w:rFonts w:hint="eastAsia"/>
          <w:i/>
          <w:noProof/>
          <w:sz w:val="18"/>
          <w:szCs w:val="18"/>
          <w:lang w:eastAsia="ja-JP"/>
        </w:rPr>
        <w:t>.</w:t>
      </w:r>
      <w:r w:rsidR="00B61095" w:rsidRPr="000F62C3">
        <w:rPr>
          <w:i/>
          <w:noProof/>
          <w:sz w:val="18"/>
          <w:szCs w:val="18"/>
        </w:rPr>
        <w:t xml:space="preserve"> </w:t>
      </w:r>
      <w:r w:rsidR="005E117C" w:rsidRPr="000F62C3">
        <w:rPr>
          <w:i/>
          <w:noProof/>
          <w:sz w:val="18"/>
          <w:szCs w:val="18"/>
          <w:lang w:val="fr-CH"/>
        </w:rPr>
        <w:t>Nat</w:t>
      </w:r>
      <w:r w:rsidR="00B61095" w:rsidRPr="000F62C3">
        <w:rPr>
          <w:i/>
          <w:noProof/>
          <w:sz w:val="18"/>
          <w:szCs w:val="18"/>
          <w:lang w:val="fr-CH" w:eastAsia="ja-JP"/>
        </w:rPr>
        <w:t>l.</w:t>
      </w:r>
      <w:r w:rsidR="005E117C" w:rsidRPr="000F62C3">
        <w:rPr>
          <w:i/>
          <w:noProof/>
          <w:sz w:val="18"/>
          <w:szCs w:val="18"/>
          <w:lang w:val="fr-CH"/>
        </w:rPr>
        <w:t xml:space="preserve"> </w:t>
      </w:r>
      <w:r w:rsidR="00B61095" w:rsidRPr="000F62C3">
        <w:rPr>
          <w:i/>
          <w:noProof/>
          <w:sz w:val="18"/>
          <w:szCs w:val="18"/>
          <w:lang w:val="fr-CH"/>
        </w:rPr>
        <w:t>Aca</w:t>
      </w:r>
      <w:r w:rsidR="00B61095" w:rsidRPr="000F62C3">
        <w:rPr>
          <w:i/>
          <w:noProof/>
          <w:sz w:val="18"/>
          <w:szCs w:val="18"/>
          <w:lang w:val="fr-CH" w:eastAsia="ja-JP"/>
        </w:rPr>
        <w:t>.</w:t>
      </w:r>
      <w:r w:rsidR="005E117C" w:rsidRPr="000F62C3">
        <w:rPr>
          <w:i/>
          <w:noProof/>
          <w:sz w:val="18"/>
          <w:szCs w:val="18"/>
          <w:lang w:val="fr-CH"/>
        </w:rPr>
        <w:t xml:space="preserve"> </w:t>
      </w:r>
      <w:r w:rsidR="00B61095" w:rsidRPr="000F62C3">
        <w:rPr>
          <w:i/>
          <w:noProof/>
          <w:sz w:val="18"/>
          <w:szCs w:val="18"/>
          <w:lang w:val="fr-CH"/>
        </w:rPr>
        <w:t>Sc</w:t>
      </w:r>
      <w:r w:rsidR="00B61095" w:rsidRPr="000F62C3">
        <w:rPr>
          <w:i/>
          <w:noProof/>
          <w:sz w:val="18"/>
          <w:szCs w:val="18"/>
          <w:lang w:val="fr-CH" w:eastAsia="ja-JP"/>
        </w:rPr>
        <w:t>.USA</w:t>
      </w:r>
      <w:r w:rsidR="005E117C" w:rsidRPr="000F62C3">
        <w:rPr>
          <w:i/>
          <w:noProof/>
          <w:sz w:val="18"/>
          <w:szCs w:val="18"/>
          <w:lang w:val="fr-CH"/>
        </w:rPr>
        <w:t xml:space="preserve"> </w:t>
      </w:r>
      <w:r w:rsidR="005E117C" w:rsidRPr="000F62C3">
        <w:rPr>
          <w:b/>
          <w:noProof/>
          <w:sz w:val="18"/>
          <w:szCs w:val="18"/>
          <w:lang w:val="fr-CH"/>
        </w:rPr>
        <w:t>2012,</w:t>
      </w:r>
      <w:r w:rsidR="005E117C" w:rsidRPr="000F62C3">
        <w:rPr>
          <w:noProof/>
          <w:sz w:val="18"/>
          <w:szCs w:val="18"/>
          <w:lang w:val="fr-CH"/>
        </w:rPr>
        <w:t xml:space="preserve"> </w:t>
      </w:r>
      <w:r w:rsidR="005E117C" w:rsidRPr="000F62C3">
        <w:rPr>
          <w:i/>
          <w:noProof/>
          <w:sz w:val="18"/>
          <w:szCs w:val="18"/>
          <w:lang w:val="fr-CH"/>
        </w:rPr>
        <w:t>109</w:t>
      </w:r>
      <w:r w:rsidR="005E117C" w:rsidRPr="000F62C3">
        <w:rPr>
          <w:noProof/>
          <w:sz w:val="18"/>
          <w:szCs w:val="18"/>
          <w:lang w:val="fr-CH"/>
        </w:rPr>
        <w:t xml:space="preserve"> (47), E3212-E3220.</w:t>
      </w:r>
      <w:bookmarkEnd w:id="105"/>
    </w:p>
    <w:p w14:paraId="186A7D7A" w14:textId="1F344E35" w:rsidR="005E117C" w:rsidRPr="000F62C3" w:rsidRDefault="005E117C" w:rsidP="005E117C">
      <w:pPr>
        <w:rPr>
          <w:noProof/>
          <w:sz w:val="18"/>
          <w:szCs w:val="18"/>
          <w:lang w:val="fr-CH"/>
        </w:rPr>
      </w:pPr>
      <w:bookmarkStart w:id="106" w:name="_ENREF_5"/>
      <w:r w:rsidRPr="000F62C3">
        <w:rPr>
          <w:noProof/>
          <w:sz w:val="18"/>
          <w:szCs w:val="18"/>
          <w:lang w:val="fr-CH"/>
        </w:rPr>
        <w:t>2.</w:t>
      </w:r>
      <w:r w:rsidR="00A25D88">
        <w:rPr>
          <w:rFonts w:hint="eastAsia"/>
          <w:noProof/>
          <w:sz w:val="18"/>
          <w:szCs w:val="18"/>
          <w:lang w:val="fr-CH" w:eastAsia="ja-JP"/>
        </w:rPr>
        <w:t xml:space="preserve"> </w:t>
      </w:r>
      <w:r w:rsidRPr="000F62C3">
        <w:rPr>
          <w:noProof/>
          <w:sz w:val="18"/>
          <w:szCs w:val="18"/>
          <w:lang w:val="fr-CH"/>
        </w:rPr>
        <w:t xml:space="preserve">Szostak, J. W.; Bartel, D. P.; Luisi, P. L., </w:t>
      </w:r>
      <w:r w:rsidRPr="000F62C3">
        <w:rPr>
          <w:i/>
          <w:noProof/>
          <w:sz w:val="18"/>
          <w:szCs w:val="18"/>
          <w:lang w:val="fr-CH"/>
        </w:rPr>
        <w:t xml:space="preserve">Nature </w:t>
      </w:r>
      <w:r w:rsidRPr="000F62C3">
        <w:rPr>
          <w:b/>
          <w:noProof/>
          <w:sz w:val="18"/>
          <w:szCs w:val="18"/>
          <w:lang w:val="fr-CH"/>
        </w:rPr>
        <w:t>2001,</w:t>
      </w:r>
      <w:r w:rsidRPr="000F62C3">
        <w:rPr>
          <w:noProof/>
          <w:sz w:val="18"/>
          <w:szCs w:val="18"/>
          <w:lang w:val="fr-CH"/>
        </w:rPr>
        <w:t xml:space="preserve"> </w:t>
      </w:r>
      <w:r w:rsidRPr="000F62C3">
        <w:rPr>
          <w:i/>
          <w:noProof/>
          <w:sz w:val="18"/>
          <w:szCs w:val="18"/>
          <w:lang w:val="fr-CH"/>
        </w:rPr>
        <w:t>409</w:t>
      </w:r>
      <w:r w:rsidRPr="000F62C3">
        <w:rPr>
          <w:noProof/>
          <w:sz w:val="18"/>
          <w:szCs w:val="18"/>
          <w:lang w:val="fr-CH"/>
        </w:rPr>
        <w:t xml:space="preserve"> (6818), 387-390.</w:t>
      </w:r>
      <w:bookmarkEnd w:id="106"/>
    </w:p>
    <w:p w14:paraId="6708AB3A" w14:textId="34A90046" w:rsidR="005E117C" w:rsidRPr="000F62C3" w:rsidRDefault="005E117C" w:rsidP="005E117C">
      <w:pPr>
        <w:rPr>
          <w:noProof/>
          <w:sz w:val="18"/>
          <w:szCs w:val="18"/>
        </w:rPr>
      </w:pPr>
      <w:bookmarkStart w:id="107" w:name="_ENREF_6"/>
      <w:r w:rsidRPr="000F62C3">
        <w:rPr>
          <w:noProof/>
          <w:sz w:val="18"/>
          <w:szCs w:val="18"/>
        </w:rPr>
        <w:t>3.</w:t>
      </w:r>
      <w:r w:rsidR="00A25D88">
        <w:rPr>
          <w:rFonts w:hint="eastAsia"/>
          <w:noProof/>
          <w:sz w:val="18"/>
          <w:szCs w:val="18"/>
          <w:lang w:eastAsia="ja-JP"/>
        </w:rPr>
        <w:t xml:space="preserve"> </w:t>
      </w:r>
      <w:r w:rsidRPr="000F62C3">
        <w:rPr>
          <w:noProof/>
          <w:sz w:val="18"/>
          <w:szCs w:val="18"/>
        </w:rPr>
        <w:t xml:space="preserve">Tkacik, G.; Bialek, W., </w:t>
      </w:r>
      <w:r w:rsidRPr="000F62C3">
        <w:rPr>
          <w:i/>
          <w:noProof/>
          <w:sz w:val="18"/>
          <w:szCs w:val="18"/>
        </w:rPr>
        <w:t>Physical Re</w:t>
      </w:r>
      <w:r w:rsidRPr="009E71FE">
        <w:rPr>
          <w:i/>
          <w:noProof/>
          <w:sz w:val="18"/>
          <w:szCs w:val="18"/>
        </w:rPr>
        <w:t xml:space="preserve">view E </w:t>
      </w:r>
      <w:r w:rsidRPr="009E71FE">
        <w:rPr>
          <w:b/>
          <w:noProof/>
          <w:sz w:val="18"/>
          <w:szCs w:val="18"/>
        </w:rPr>
        <w:t>2009,</w:t>
      </w:r>
      <w:r w:rsidRPr="009E71FE">
        <w:rPr>
          <w:noProof/>
          <w:sz w:val="18"/>
          <w:szCs w:val="18"/>
        </w:rPr>
        <w:t xml:space="preserve"> </w:t>
      </w:r>
      <w:r w:rsidRPr="009E71FE">
        <w:rPr>
          <w:i/>
          <w:noProof/>
          <w:sz w:val="18"/>
          <w:szCs w:val="18"/>
        </w:rPr>
        <w:t>79</w:t>
      </w:r>
      <w:r w:rsidRPr="009E71FE">
        <w:rPr>
          <w:noProof/>
          <w:sz w:val="18"/>
          <w:szCs w:val="18"/>
        </w:rPr>
        <w:t xml:space="preserve"> (5);</w:t>
      </w:r>
      <w:bookmarkEnd w:id="107"/>
      <w:r w:rsidRPr="000F62C3">
        <w:rPr>
          <w:noProof/>
          <w:sz w:val="18"/>
          <w:szCs w:val="18"/>
        </w:rPr>
        <w:t xml:space="preserve"> </w:t>
      </w:r>
      <w:bookmarkStart w:id="108" w:name="_ENREF_7"/>
      <w:r w:rsidRPr="000F62C3">
        <w:rPr>
          <w:noProof/>
          <w:sz w:val="18"/>
          <w:szCs w:val="18"/>
        </w:rPr>
        <w:t xml:space="preserve">Perkins, T. J.; Swain, P. S., </w:t>
      </w:r>
      <w:r w:rsidRPr="000F62C3">
        <w:rPr>
          <w:i/>
          <w:noProof/>
          <w:sz w:val="18"/>
          <w:szCs w:val="18"/>
        </w:rPr>
        <w:t xml:space="preserve">Molecular Systems Biology </w:t>
      </w:r>
      <w:r w:rsidRPr="000F62C3">
        <w:rPr>
          <w:b/>
          <w:noProof/>
          <w:sz w:val="18"/>
          <w:szCs w:val="18"/>
        </w:rPr>
        <w:t>2009,</w:t>
      </w:r>
      <w:r w:rsidRPr="000F62C3">
        <w:rPr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>5</w:t>
      </w:r>
      <w:r w:rsidRPr="000F62C3">
        <w:rPr>
          <w:noProof/>
          <w:sz w:val="18"/>
          <w:szCs w:val="18"/>
        </w:rPr>
        <w:t>.</w:t>
      </w:r>
      <w:bookmarkEnd w:id="108"/>
    </w:p>
    <w:p w14:paraId="08A57DA0" w14:textId="087D149C" w:rsidR="005E117C" w:rsidRPr="000F62C3" w:rsidRDefault="005E117C" w:rsidP="005E117C">
      <w:pPr>
        <w:rPr>
          <w:noProof/>
          <w:sz w:val="18"/>
          <w:szCs w:val="18"/>
        </w:rPr>
      </w:pPr>
      <w:bookmarkStart w:id="109" w:name="_ENREF_8"/>
      <w:r w:rsidRPr="000F62C3">
        <w:rPr>
          <w:noProof/>
          <w:sz w:val="18"/>
          <w:szCs w:val="18"/>
        </w:rPr>
        <w:t>4.</w:t>
      </w:r>
      <w:r w:rsidR="00A25D88">
        <w:rPr>
          <w:rFonts w:hint="eastAsia"/>
          <w:noProof/>
          <w:sz w:val="18"/>
          <w:szCs w:val="18"/>
          <w:lang w:eastAsia="ja-JP"/>
        </w:rPr>
        <w:t xml:space="preserve"> Taylor</w:t>
      </w:r>
      <w:r w:rsidRPr="000F62C3">
        <w:rPr>
          <w:noProof/>
          <w:sz w:val="18"/>
          <w:szCs w:val="18"/>
        </w:rPr>
        <w:t xml:space="preserve">, A. F.; Tinsley, M. R.; Wang, F.; Huang, Z. Y.; Showalter, K., </w:t>
      </w:r>
      <w:r w:rsidRPr="000F62C3">
        <w:rPr>
          <w:i/>
          <w:noProof/>
          <w:sz w:val="18"/>
          <w:szCs w:val="18"/>
        </w:rPr>
        <w:t xml:space="preserve">Science </w:t>
      </w:r>
      <w:r w:rsidRPr="000F62C3">
        <w:rPr>
          <w:b/>
          <w:noProof/>
          <w:sz w:val="18"/>
          <w:szCs w:val="18"/>
        </w:rPr>
        <w:t>2009,</w:t>
      </w:r>
      <w:r w:rsidRPr="000F62C3">
        <w:rPr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>323</w:t>
      </w:r>
      <w:r w:rsidRPr="000F62C3">
        <w:rPr>
          <w:noProof/>
          <w:sz w:val="18"/>
          <w:szCs w:val="18"/>
        </w:rPr>
        <w:t xml:space="preserve"> (5914), 614-617.</w:t>
      </w:r>
      <w:bookmarkEnd w:id="109"/>
    </w:p>
    <w:p w14:paraId="3170F6C4" w14:textId="42887FAC" w:rsidR="005E117C" w:rsidRPr="006D7C30" w:rsidRDefault="005E117C" w:rsidP="005E117C">
      <w:pPr>
        <w:rPr>
          <w:noProof/>
          <w:sz w:val="18"/>
          <w:szCs w:val="18"/>
        </w:rPr>
      </w:pPr>
      <w:bookmarkStart w:id="110" w:name="_ENREF_9"/>
      <w:r w:rsidRPr="000F62C3">
        <w:rPr>
          <w:noProof/>
          <w:sz w:val="18"/>
          <w:szCs w:val="18"/>
          <w:lang w:val="fr-CH"/>
        </w:rPr>
        <w:t>5.</w:t>
      </w:r>
      <w:r w:rsidR="00A25D88" w:rsidRPr="000F62C3">
        <w:rPr>
          <w:noProof/>
          <w:sz w:val="18"/>
          <w:szCs w:val="18"/>
          <w:lang w:val="fr-CH" w:eastAsia="ja-JP"/>
        </w:rPr>
        <w:t xml:space="preserve"> </w:t>
      </w:r>
      <w:r w:rsidRPr="000F62C3">
        <w:rPr>
          <w:noProof/>
          <w:sz w:val="18"/>
          <w:szCs w:val="18"/>
          <w:lang w:val="fr-CH"/>
        </w:rPr>
        <w:t xml:space="preserve">Vogelstein, B.; Kinzler, K. W., </w:t>
      </w:r>
      <w:r w:rsidR="00B61095" w:rsidRPr="000F62C3">
        <w:rPr>
          <w:i/>
          <w:noProof/>
          <w:sz w:val="18"/>
          <w:szCs w:val="18"/>
          <w:lang w:val="fr-CH"/>
        </w:rPr>
        <w:t>Proc</w:t>
      </w:r>
      <w:r w:rsidR="00B61095" w:rsidRPr="000F62C3">
        <w:rPr>
          <w:i/>
          <w:noProof/>
          <w:sz w:val="18"/>
          <w:szCs w:val="18"/>
          <w:lang w:val="fr-CH" w:eastAsia="ja-JP"/>
        </w:rPr>
        <w:t>.</w:t>
      </w:r>
      <w:r w:rsidR="00B61095" w:rsidRPr="000F62C3">
        <w:rPr>
          <w:i/>
          <w:noProof/>
          <w:sz w:val="18"/>
          <w:szCs w:val="18"/>
          <w:lang w:val="fr-CH"/>
        </w:rPr>
        <w:t xml:space="preserve"> </w:t>
      </w:r>
      <w:r w:rsidR="00B61095" w:rsidRPr="006D7C30">
        <w:rPr>
          <w:i/>
          <w:noProof/>
          <w:sz w:val="18"/>
          <w:szCs w:val="18"/>
        </w:rPr>
        <w:t>Nat</w:t>
      </w:r>
      <w:r w:rsidR="00B61095" w:rsidRPr="006D7C30">
        <w:rPr>
          <w:i/>
          <w:noProof/>
          <w:sz w:val="18"/>
          <w:szCs w:val="18"/>
          <w:lang w:eastAsia="ja-JP"/>
        </w:rPr>
        <w:t>l.</w:t>
      </w:r>
      <w:r w:rsidR="00B61095" w:rsidRPr="006D7C30">
        <w:rPr>
          <w:i/>
          <w:noProof/>
          <w:sz w:val="18"/>
          <w:szCs w:val="18"/>
        </w:rPr>
        <w:t xml:space="preserve"> Aca</w:t>
      </w:r>
      <w:r w:rsidR="00B61095" w:rsidRPr="006D7C30">
        <w:rPr>
          <w:i/>
          <w:noProof/>
          <w:sz w:val="18"/>
          <w:szCs w:val="18"/>
          <w:lang w:eastAsia="ja-JP"/>
        </w:rPr>
        <w:t>.</w:t>
      </w:r>
      <w:r w:rsidR="00B61095" w:rsidRPr="006D7C30">
        <w:rPr>
          <w:i/>
          <w:noProof/>
          <w:sz w:val="18"/>
          <w:szCs w:val="18"/>
        </w:rPr>
        <w:t xml:space="preserve"> Sc</w:t>
      </w:r>
      <w:r w:rsidR="00B61095" w:rsidRPr="006D7C30">
        <w:rPr>
          <w:i/>
          <w:noProof/>
          <w:sz w:val="18"/>
          <w:szCs w:val="18"/>
          <w:lang w:eastAsia="ja-JP"/>
        </w:rPr>
        <w:t>.USA</w:t>
      </w:r>
      <w:r w:rsidRPr="006D7C30">
        <w:rPr>
          <w:i/>
          <w:noProof/>
          <w:sz w:val="18"/>
          <w:szCs w:val="18"/>
        </w:rPr>
        <w:t xml:space="preserve"> </w:t>
      </w:r>
      <w:r w:rsidRPr="006D7C30">
        <w:rPr>
          <w:b/>
          <w:noProof/>
          <w:sz w:val="18"/>
          <w:szCs w:val="18"/>
        </w:rPr>
        <w:t>1999,</w:t>
      </w:r>
      <w:r w:rsidRPr="006D7C30">
        <w:rPr>
          <w:noProof/>
          <w:sz w:val="18"/>
          <w:szCs w:val="18"/>
        </w:rPr>
        <w:t xml:space="preserve"> </w:t>
      </w:r>
      <w:r w:rsidRPr="006D7C30">
        <w:rPr>
          <w:i/>
          <w:noProof/>
          <w:sz w:val="18"/>
          <w:szCs w:val="18"/>
        </w:rPr>
        <w:t>96</w:t>
      </w:r>
      <w:r w:rsidRPr="006D7C30">
        <w:rPr>
          <w:noProof/>
          <w:sz w:val="18"/>
          <w:szCs w:val="18"/>
        </w:rPr>
        <w:t xml:space="preserve"> (16), 9236-9241.</w:t>
      </w:r>
      <w:bookmarkEnd w:id="110"/>
    </w:p>
    <w:p w14:paraId="7BB21AA0" w14:textId="01C120C0" w:rsidR="005E117C" w:rsidRPr="006D7C30" w:rsidRDefault="005E117C" w:rsidP="005E117C">
      <w:pPr>
        <w:rPr>
          <w:noProof/>
          <w:sz w:val="18"/>
          <w:szCs w:val="18"/>
        </w:rPr>
      </w:pPr>
      <w:bookmarkStart w:id="111" w:name="_ENREF_10"/>
      <w:r w:rsidRPr="006D7C30">
        <w:rPr>
          <w:noProof/>
          <w:sz w:val="18"/>
          <w:szCs w:val="18"/>
        </w:rPr>
        <w:t>6.</w:t>
      </w:r>
      <w:r w:rsidR="00A25D88" w:rsidRPr="006D7C30">
        <w:rPr>
          <w:noProof/>
          <w:sz w:val="18"/>
          <w:szCs w:val="18"/>
          <w:lang w:eastAsia="ja-JP"/>
        </w:rPr>
        <w:t xml:space="preserve"> </w:t>
      </w:r>
      <w:ins w:id="112" w:author="Anthony" w:date="2013-05-16T13:56:00Z">
        <w:r w:rsidR="00353112" w:rsidRPr="00353112">
          <w:rPr>
            <w:noProof/>
            <w:sz w:val="18"/>
            <w:szCs w:val="18"/>
          </w:rPr>
          <w:t xml:space="preserve">Toiya, M.; Vanag, V. K.; Epstein, I. R., </w:t>
        </w:r>
        <w:r w:rsidR="00353112" w:rsidRPr="00353112">
          <w:rPr>
            <w:i/>
            <w:noProof/>
            <w:sz w:val="18"/>
            <w:szCs w:val="18"/>
            <w:rPrChange w:id="113" w:author="Anthony" w:date="2013-05-16T13:56:00Z">
              <w:rPr>
                <w:noProof/>
                <w:sz w:val="18"/>
                <w:szCs w:val="18"/>
              </w:rPr>
            </w:rPrChange>
          </w:rPr>
          <w:t>Angewandte Chemie-International Edition</w:t>
        </w:r>
        <w:r w:rsidR="00353112">
          <w:rPr>
            <w:rFonts w:hint="eastAsia"/>
            <w:i/>
            <w:noProof/>
            <w:sz w:val="18"/>
            <w:szCs w:val="18"/>
            <w:lang w:eastAsia="ja-JP"/>
          </w:rPr>
          <w:t xml:space="preserve"> </w:t>
        </w:r>
        <w:r w:rsidR="00353112" w:rsidRPr="00353112">
          <w:rPr>
            <w:i/>
            <w:noProof/>
            <w:sz w:val="18"/>
            <w:szCs w:val="18"/>
            <w:rPrChange w:id="114" w:author="Anthony" w:date="2013-05-16T13:56:00Z">
              <w:rPr>
                <w:noProof/>
                <w:sz w:val="18"/>
                <w:szCs w:val="18"/>
              </w:rPr>
            </w:rPrChange>
          </w:rPr>
          <w:t xml:space="preserve"> </w:t>
        </w:r>
        <w:r w:rsidR="00353112" w:rsidRPr="00353112">
          <w:rPr>
            <w:b/>
            <w:noProof/>
            <w:sz w:val="18"/>
            <w:szCs w:val="18"/>
            <w:rPrChange w:id="115" w:author="Anthony" w:date="2013-05-16T13:56:00Z">
              <w:rPr>
                <w:noProof/>
                <w:sz w:val="18"/>
                <w:szCs w:val="18"/>
              </w:rPr>
            </w:rPrChange>
          </w:rPr>
          <w:t>2008</w:t>
        </w:r>
        <w:r w:rsidR="00353112" w:rsidRPr="00353112">
          <w:rPr>
            <w:noProof/>
            <w:sz w:val="18"/>
            <w:szCs w:val="18"/>
          </w:rPr>
          <w:t>, 47 (40), 7753-7755.</w:t>
        </w:r>
      </w:ins>
      <w:del w:id="116" w:author="Anthony" w:date="2013-05-16T13:56:00Z">
        <w:r w:rsidRPr="006D7C30" w:rsidDel="00353112">
          <w:rPr>
            <w:noProof/>
            <w:sz w:val="18"/>
            <w:szCs w:val="18"/>
          </w:rPr>
          <w:delText xml:space="preserve">Epstein, I. R., </w:delText>
        </w:r>
        <w:r w:rsidRPr="006D7C30" w:rsidDel="00353112">
          <w:rPr>
            <w:i/>
            <w:noProof/>
            <w:sz w:val="18"/>
            <w:szCs w:val="18"/>
          </w:rPr>
          <w:delText xml:space="preserve">Science </w:delText>
        </w:r>
        <w:r w:rsidRPr="006D7C30" w:rsidDel="00353112">
          <w:rPr>
            <w:b/>
            <w:noProof/>
            <w:sz w:val="18"/>
            <w:szCs w:val="18"/>
          </w:rPr>
          <w:delText>2007,</w:delText>
        </w:r>
        <w:r w:rsidRPr="006D7C30" w:rsidDel="00353112">
          <w:rPr>
            <w:noProof/>
            <w:sz w:val="18"/>
            <w:szCs w:val="18"/>
          </w:rPr>
          <w:delText xml:space="preserve"> </w:delText>
        </w:r>
        <w:r w:rsidRPr="006D7C30" w:rsidDel="00353112">
          <w:rPr>
            <w:i/>
            <w:noProof/>
            <w:sz w:val="18"/>
            <w:szCs w:val="18"/>
          </w:rPr>
          <w:delText>315</w:delText>
        </w:r>
        <w:r w:rsidRPr="006D7C30" w:rsidDel="00353112">
          <w:rPr>
            <w:noProof/>
            <w:sz w:val="18"/>
            <w:szCs w:val="18"/>
          </w:rPr>
          <w:delText xml:space="preserve"> (5813), 775-776.</w:delText>
        </w:r>
      </w:del>
      <w:bookmarkEnd w:id="111"/>
      <w:ins w:id="117" w:author="Yannick Rondelez" w:date="2013-05-13T07:58:00Z">
        <w:del w:id="118" w:author="Anthony" w:date="2013-05-15T17:23:00Z">
          <w:r w:rsidR="006F3044" w:rsidRPr="006D7C30" w:rsidDel="009C0E78">
            <w:rPr>
              <w:noProof/>
              <w:sz w:val="18"/>
              <w:szCs w:val="18"/>
            </w:rPr>
            <w:delText xml:space="preserve"> </w:delText>
          </w:r>
          <w:r w:rsidR="006F3044" w:rsidRPr="006D7C30" w:rsidDel="009C0E78">
            <w:rPr>
              <w:noProof/>
              <w:sz w:val="18"/>
              <w:szCs w:val="18"/>
              <w:highlight w:val="yellow"/>
              <w:rPrChange w:id="119" w:author="Anthony" w:date="2013-05-16T11:11:00Z">
                <w:rPr>
                  <w:noProof/>
                  <w:sz w:val="18"/>
                  <w:szCs w:val="18"/>
                </w:rPr>
              </w:rPrChange>
            </w:rPr>
            <w:delText>y'a pas mieux a citer en Epstein ?</w:delText>
          </w:r>
        </w:del>
      </w:ins>
    </w:p>
    <w:p w14:paraId="77B7F828" w14:textId="7731FFEF" w:rsidR="005E117C" w:rsidRPr="000F62C3" w:rsidRDefault="005E117C" w:rsidP="005E117C">
      <w:pPr>
        <w:rPr>
          <w:noProof/>
          <w:sz w:val="18"/>
          <w:szCs w:val="18"/>
        </w:rPr>
      </w:pPr>
      <w:bookmarkStart w:id="120" w:name="_ENREF_11"/>
      <w:r w:rsidRPr="000F62C3">
        <w:rPr>
          <w:noProof/>
          <w:sz w:val="18"/>
          <w:szCs w:val="18"/>
        </w:rPr>
        <w:t>7.</w:t>
      </w:r>
      <w:r w:rsidR="00A25D88">
        <w:rPr>
          <w:rFonts w:hint="eastAsia"/>
          <w:noProof/>
          <w:sz w:val="18"/>
          <w:szCs w:val="18"/>
          <w:lang w:eastAsia="ja-JP"/>
        </w:rPr>
        <w:t xml:space="preserve"> </w:t>
      </w:r>
      <w:r w:rsidRPr="000F62C3">
        <w:rPr>
          <w:noProof/>
          <w:sz w:val="18"/>
          <w:szCs w:val="18"/>
        </w:rPr>
        <w:t xml:space="preserve">Guo, M. T.; Rotem, A.; Heyman, J. A.; Weitz, D. A., </w:t>
      </w:r>
      <w:r w:rsidRPr="000F62C3">
        <w:rPr>
          <w:i/>
          <w:noProof/>
          <w:sz w:val="18"/>
          <w:szCs w:val="18"/>
        </w:rPr>
        <w:t xml:space="preserve">Lab on a Chip </w:t>
      </w:r>
      <w:r w:rsidRPr="000F62C3">
        <w:rPr>
          <w:b/>
          <w:noProof/>
          <w:sz w:val="18"/>
          <w:szCs w:val="18"/>
        </w:rPr>
        <w:t>2012,</w:t>
      </w:r>
      <w:r w:rsidRPr="000F62C3">
        <w:rPr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>12</w:t>
      </w:r>
      <w:r w:rsidRPr="000F62C3">
        <w:rPr>
          <w:noProof/>
          <w:sz w:val="18"/>
          <w:szCs w:val="18"/>
        </w:rPr>
        <w:t xml:space="preserve"> (12), 2146-2155.</w:t>
      </w:r>
      <w:bookmarkEnd w:id="120"/>
    </w:p>
    <w:p w14:paraId="506E125A" w14:textId="5434700E" w:rsidR="005E117C" w:rsidRPr="000F62C3" w:rsidRDefault="005E117C" w:rsidP="005E117C">
      <w:pPr>
        <w:rPr>
          <w:noProof/>
          <w:sz w:val="18"/>
          <w:szCs w:val="18"/>
          <w:lang w:val="fr-CH"/>
        </w:rPr>
      </w:pPr>
      <w:bookmarkStart w:id="121" w:name="_ENREF_12"/>
      <w:r w:rsidRPr="000F62C3">
        <w:rPr>
          <w:noProof/>
          <w:sz w:val="18"/>
          <w:szCs w:val="18"/>
          <w:lang w:val="fr-CH"/>
        </w:rPr>
        <w:t>8.</w:t>
      </w:r>
      <w:r w:rsidR="00A25D88">
        <w:rPr>
          <w:rFonts w:hint="eastAsia"/>
          <w:noProof/>
          <w:sz w:val="18"/>
          <w:szCs w:val="18"/>
          <w:lang w:val="fr-CH" w:eastAsia="ja-JP"/>
        </w:rPr>
        <w:t xml:space="preserve"> </w:t>
      </w:r>
      <w:r w:rsidRPr="000F62C3">
        <w:rPr>
          <w:noProof/>
          <w:sz w:val="18"/>
          <w:szCs w:val="18"/>
          <w:lang w:val="fr-CH"/>
        </w:rPr>
        <w:t xml:space="preserve">Fujii, T.; Rondelez, Y., </w:t>
      </w:r>
      <w:r w:rsidRPr="000F62C3">
        <w:rPr>
          <w:i/>
          <w:noProof/>
          <w:sz w:val="18"/>
          <w:szCs w:val="18"/>
          <w:lang w:val="fr-CH"/>
        </w:rPr>
        <w:t xml:space="preserve">ACS Nano </w:t>
      </w:r>
      <w:r w:rsidRPr="000F62C3">
        <w:rPr>
          <w:b/>
          <w:noProof/>
          <w:sz w:val="18"/>
          <w:szCs w:val="18"/>
          <w:lang w:val="fr-CH"/>
        </w:rPr>
        <w:t>2013,</w:t>
      </w:r>
      <w:r w:rsidRPr="000F62C3">
        <w:rPr>
          <w:noProof/>
          <w:sz w:val="18"/>
          <w:szCs w:val="18"/>
          <w:lang w:val="fr-CH"/>
        </w:rPr>
        <w:t xml:space="preserve"> </w:t>
      </w:r>
      <w:r w:rsidRPr="000F62C3">
        <w:rPr>
          <w:i/>
          <w:noProof/>
          <w:sz w:val="18"/>
          <w:szCs w:val="18"/>
          <w:lang w:val="fr-CH"/>
        </w:rPr>
        <w:t>7</w:t>
      </w:r>
      <w:r w:rsidRPr="000F62C3">
        <w:rPr>
          <w:noProof/>
          <w:sz w:val="18"/>
          <w:szCs w:val="18"/>
          <w:lang w:val="fr-CH"/>
        </w:rPr>
        <w:t xml:space="preserve"> (1), 27–34.</w:t>
      </w:r>
      <w:bookmarkEnd w:id="121"/>
    </w:p>
    <w:p w14:paraId="3790D263" w14:textId="7ABBA937" w:rsidR="005E117C" w:rsidRPr="000F62C3" w:rsidRDefault="005E117C" w:rsidP="005E117C">
      <w:pPr>
        <w:rPr>
          <w:noProof/>
          <w:sz w:val="18"/>
          <w:szCs w:val="18"/>
        </w:rPr>
      </w:pPr>
      <w:bookmarkStart w:id="122" w:name="_ENREF_13"/>
      <w:r w:rsidRPr="000F62C3">
        <w:rPr>
          <w:noProof/>
          <w:sz w:val="18"/>
          <w:szCs w:val="18"/>
        </w:rPr>
        <w:t>9.</w:t>
      </w:r>
      <w:r w:rsidR="00A25D88">
        <w:rPr>
          <w:rFonts w:hint="eastAsia"/>
          <w:noProof/>
          <w:sz w:val="18"/>
          <w:szCs w:val="18"/>
          <w:lang w:eastAsia="ja-JP"/>
        </w:rPr>
        <w:t xml:space="preserve"> </w:t>
      </w:r>
      <w:r w:rsidRPr="000F62C3">
        <w:rPr>
          <w:noProof/>
          <w:sz w:val="18"/>
          <w:szCs w:val="18"/>
        </w:rPr>
        <w:t xml:space="preserve">Padirac, A.; Fujii, T.; Rondelez, Y., </w:t>
      </w:r>
      <w:r w:rsidRPr="000F62C3">
        <w:rPr>
          <w:i/>
          <w:noProof/>
          <w:sz w:val="18"/>
          <w:szCs w:val="18"/>
        </w:rPr>
        <w:t xml:space="preserve">Nucleic Acids Research </w:t>
      </w:r>
      <w:r w:rsidRPr="000F62C3">
        <w:rPr>
          <w:b/>
          <w:noProof/>
          <w:sz w:val="18"/>
          <w:szCs w:val="18"/>
        </w:rPr>
        <w:t>2012,</w:t>
      </w:r>
      <w:r w:rsidRPr="000F62C3">
        <w:rPr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>40</w:t>
      </w:r>
      <w:r w:rsidRPr="000F62C3">
        <w:rPr>
          <w:noProof/>
          <w:sz w:val="18"/>
          <w:szCs w:val="18"/>
        </w:rPr>
        <w:t xml:space="preserve"> (15), e118.</w:t>
      </w:r>
      <w:bookmarkEnd w:id="122"/>
    </w:p>
    <w:p w14:paraId="2022CEFC" w14:textId="6A5C968A" w:rsidR="005E117C" w:rsidRPr="000F62C3" w:rsidRDefault="005E117C" w:rsidP="005E117C">
      <w:pPr>
        <w:rPr>
          <w:noProof/>
          <w:sz w:val="18"/>
          <w:szCs w:val="18"/>
        </w:rPr>
      </w:pPr>
      <w:bookmarkStart w:id="123" w:name="_ENREF_14"/>
      <w:r w:rsidRPr="000F62C3">
        <w:rPr>
          <w:noProof/>
          <w:sz w:val="18"/>
          <w:szCs w:val="18"/>
        </w:rPr>
        <w:t>10.</w:t>
      </w:r>
      <w:r w:rsidR="00A25D88">
        <w:rPr>
          <w:rFonts w:hint="eastAsia"/>
          <w:noProof/>
          <w:sz w:val="18"/>
          <w:szCs w:val="18"/>
          <w:lang w:eastAsia="ja-JP"/>
        </w:rPr>
        <w:t xml:space="preserve"> </w:t>
      </w:r>
      <w:r w:rsidRPr="000F62C3">
        <w:rPr>
          <w:noProof/>
          <w:sz w:val="18"/>
          <w:szCs w:val="18"/>
        </w:rPr>
        <w:t xml:space="preserve">Crocker, J. C.; Grier, D. G., </w:t>
      </w:r>
      <w:r w:rsidR="00A25D88" w:rsidRPr="000F62C3">
        <w:rPr>
          <w:i/>
          <w:noProof/>
          <w:sz w:val="18"/>
          <w:szCs w:val="18"/>
        </w:rPr>
        <w:t>J</w:t>
      </w:r>
      <w:r w:rsidR="00A25D88">
        <w:rPr>
          <w:rFonts w:hint="eastAsia"/>
          <w:i/>
          <w:noProof/>
          <w:sz w:val="18"/>
          <w:szCs w:val="18"/>
          <w:lang w:eastAsia="ja-JP"/>
        </w:rPr>
        <w:t>.</w:t>
      </w:r>
      <w:r w:rsidR="00A25D88" w:rsidRPr="000F62C3">
        <w:rPr>
          <w:i/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>Coll</w:t>
      </w:r>
      <w:r w:rsidR="00A25D88">
        <w:rPr>
          <w:rFonts w:hint="eastAsia"/>
          <w:i/>
          <w:noProof/>
          <w:sz w:val="18"/>
          <w:szCs w:val="18"/>
          <w:lang w:eastAsia="ja-JP"/>
        </w:rPr>
        <w:t>.</w:t>
      </w:r>
      <w:r w:rsidRPr="000F62C3">
        <w:rPr>
          <w:i/>
          <w:noProof/>
          <w:sz w:val="18"/>
          <w:szCs w:val="18"/>
        </w:rPr>
        <w:t xml:space="preserve"> Int</w:t>
      </w:r>
      <w:r w:rsidR="00A25D88">
        <w:rPr>
          <w:rFonts w:hint="eastAsia"/>
          <w:i/>
          <w:noProof/>
          <w:sz w:val="18"/>
          <w:szCs w:val="18"/>
          <w:lang w:eastAsia="ja-JP"/>
        </w:rPr>
        <w:t xml:space="preserve">. </w:t>
      </w:r>
      <w:r w:rsidR="00A25D88" w:rsidRPr="000F62C3">
        <w:rPr>
          <w:i/>
          <w:noProof/>
          <w:sz w:val="18"/>
          <w:szCs w:val="18"/>
        </w:rPr>
        <w:t>Sc</w:t>
      </w:r>
      <w:r w:rsidR="00A25D88">
        <w:rPr>
          <w:rFonts w:hint="eastAsia"/>
          <w:i/>
          <w:noProof/>
          <w:sz w:val="18"/>
          <w:szCs w:val="18"/>
          <w:lang w:eastAsia="ja-JP"/>
        </w:rPr>
        <w:t>.</w:t>
      </w:r>
      <w:r w:rsidR="00A25D88" w:rsidRPr="000F62C3">
        <w:rPr>
          <w:i/>
          <w:noProof/>
          <w:sz w:val="18"/>
          <w:szCs w:val="18"/>
        </w:rPr>
        <w:t xml:space="preserve"> </w:t>
      </w:r>
      <w:r w:rsidRPr="000F62C3">
        <w:rPr>
          <w:b/>
          <w:noProof/>
          <w:sz w:val="18"/>
          <w:szCs w:val="18"/>
        </w:rPr>
        <w:t>1996,</w:t>
      </w:r>
      <w:r w:rsidRPr="000F62C3">
        <w:rPr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>179</w:t>
      </w:r>
      <w:r w:rsidRPr="000F62C3">
        <w:rPr>
          <w:noProof/>
          <w:sz w:val="18"/>
          <w:szCs w:val="18"/>
        </w:rPr>
        <w:t xml:space="preserve"> (1), 298-310;</w:t>
      </w:r>
      <w:bookmarkEnd w:id="123"/>
      <w:r w:rsidRPr="000F62C3">
        <w:rPr>
          <w:noProof/>
          <w:sz w:val="18"/>
          <w:szCs w:val="18"/>
        </w:rPr>
        <w:t xml:space="preserve"> </w:t>
      </w:r>
      <w:bookmarkStart w:id="124" w:name="_ENREF_15"/>
      <w:r w:rsidRPr="000F62C3">
        <w:rPr>
          <w:noProof/>
          <w:sz w:val="18"/>
          <w:szCs w:val="18"/>
        </w:rPr>
        <w:t xml:space="preserve">Besseling, R.; Isa, L.; Weeks, E. R.; Poon, W. C. K., </w:t>
      </w:r>
      <w:r w:rsidR="00A25D88" w:rsidRPr="000F62C3">
        <w:rPr>
          <w:i/>
          <w:noProof/>
          <w:sz w:val="18"/>
          <w:szCs w:val="18"/>
        </w:rPr>
        <w:t>Adv</w:t>
      </w:r>
      <w:r w:rsidR="00A25D88">
        <w:rPr>
          <w:rFonts w:hint="eastAsia"/>
          <w:i/>
          <w:noProof/>
          <w:sz w:val="18"/>
          <w:szCs w:val="18"/>
          <w:lang w:eastAsia="ja-JP"/>
        </w:rPr>
        <w:t>.</w:t>
      </w:r>
      <w:r w:rsidR="00A25D88" w:rsidRPr="000F62C3">
        <w:rPr>
          <w:i/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 xml:space="preserve">in </w:t>
      </w:r>
      <w:r w:rsidR="00A25D88" w:rsidRPr="000F62C3">
        <w:rPr>
          <w:i/>
          <w:noProof/>
          <w:sz w:val="18"/>
          <w:szCs w:val="18"/>
        </w:rPr>
        <w:t>Coll</w:t>
      </w:r>
      <w:r w:rsidR="00A25D88">
        <w:rPr>
          <w:rFonts w:hint="eastAsia"/>
          <w:i/>
          <w:noProof/>
          <w:sz w:val="18"/>
          <w:szCs w:val="18"/>
          <w:lang w:eastAsia="ja-JP"/>
        </w:rPr>
        <w:t>.</w:t>
      </w:r>
      <w:r w:rsidR="00A25D88" w:rsidRPr="000F62C3">
        <w:rPr>
          <w:i/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 xml:space="preserve">and </w:t>
      </w:r>
      <w:r w:rsidR="00A25D88" w:rsidRPr="000F62C3">
        <w:rPr>
          <w:i/>
          <w:noProof/>
          <w:sz w:val="18"/>
          <w:szCs w:val="18"/>
        </w:rPr>
        <w:t>Int</w:t>
      </w:r>
      <w:r w:rsidR="00A25D88">
        <w:rPr>
          <w:rFonts w:hint="eastAsia"/>
          <w:i/>
          <w:noProof/>
          <w:sz w:val="18"/>
          <w:szCs w:val="18"/>
          <w:lang w:eastAsia="ja-JP"/>
        </w:rPr>
        <w:t>.</w:t>
      </w:r>
      <w:r w:rsidR="00A25D88" w:rsidRPr="000F62C3">
        <w:rPr>
          <w:i/>
          <w:noProof/>
          <w:sz w:val="18"/>
          <w:szCs w:val="18"/>
        </w:rPr>
        <w:t xml:space="preserve"> Sc</w:t>
      </w:r>
      <w:r w:rsidR="00A25D88">
        <w:rPr>
          <w:rFonts w:hint="eastAsia"/>
          <w:i/>
          <w:noProof/>
          <w:sz w:val="18"/>
          <w:szCs w:val="18"/>
          <w:lang w:eastAsia="ja-JP"/>
        </w:rPr>
        <w:t>.</w:t>
      </w:r>
      <w:ins w:id="125" w:author="Yannick Rondelez" w:date="2013-05-13T07:57:00Z">
        <w:r w:rsidR="00426921">
          <w:rPr>
            <w:i/>
            <w:noProof/>
            <w:sz w:val="18"/>
            <w:szCs w:val="18"/>
            <w:lang w:val="en-US" w:eastAsia="ja-JP"/>
          </w:rPr>
          <w:t xml:space="preserve"> </w:t>
        </w:r>
      </w:ins>
      <w:r w:rsidRPr="000F62C3">
        <w:rPr>
          <w:b/>
          <w:noProof/>
          <w:sz w:val="18"/>
          <w:szCs w:val="18"/>
        </w:rPr>
        <w:t>2009,</w:t>
      </w:r>
      <w:r w:rsidRPr="000F62C3">
        <w:rPr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>146</w:t>
      </w:r>
      <w:r w:rsidRPr="000F62C3">
        <w:rPr>
          <w:noProof/>
          <w:sz w:val="18"/>
          <w:szCs w:val="18"/>
        </w:rPr>
        <w:t xml:space="preserve"> (1-2), 1-17;</w:t>
      </w:r>
      <w:bookmarkEnd w:id="124"/>
      <w:r w:rsidRPr="000F62C3">
        <w:rPr>
          <w:noProof/>
          <w:sz w:val="18"/>
          <w:szCs w:val="18"/>
        </w:rPr>
        <w:t xml:space="preserve"> </w:t>
      </w:r>
      <w:bookmarkStart w:id="126" w:name="_ENREF_16"/>
      <w:r w:rsidRPr="000F62C3">
        <w:rPr>
          <w:noProof/>
          <w:sz w:val="18"/>
          <w:szCs w:val="18"/>
        </w:rPr>
        <w:t xml:space="preserve">Leocmach, M.; Tanaka, H., </w:t>
      </w:r>
      <w:r w:rsidRPr="000F62C3">
        <w:rPr>
          <w:i/>
          <w:noProof/>
          <w:sz w:val="18"/>
          <w:szCs w:val="18"/>
        </w:rPr>
        <w:t xml:space="preserve">Soft Matter </w:t>
      </w:r>
      <w:r w:rsidRPr="000F62C3">
        <w:rPr>
          <w:b/>
          <w:noProof/>
          <w:sz w:val="18"/>
          <w:szCs w:val="18"/>
        </w:rPr>
        <w:t>2013,</w:t>
      </w:r>
      <w:r w:rsidRPr="000F62C3">
        <w:rPr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>9</w:t>
      </w:r>
      <w:r w:rsidRPr="000F62C3">
        <w:rPr>
          <w:noProof/>
          <w:sz w:val="18"/>
          <w:szCs w:val="18"/>
        </w:rPr>
        <w:t xml:space="preserve"> (5), 1447-1457.</w:t>
      </w:r>
      <w:bookmarkEnd w:id="126"/>
    </w:p>
    <w:p w14:paraId="1BF1F446" w14:textId="750A99C3" w:rsidR="005E117C" w:rsidRPr="000F62C3" w:rsidRDefault="005E117C" w:rsidP="005E117C">
      <w:pPr>
        <w:rPr>
          <w:noProof/>
          <w:sz w:val="18"/>
          <w:szCs w:val="18"/>
        </w:rPr>
      </w:pPr>
      <w:bookmarkStart w:id="127" w:name="_ENREF_17"/>
      <w:r w:rsidRPr="000F62C3">
        <w:rPr>
          <w:noProof/>
          <w:sz w:val="18"/>
          <w:szCs w:val="18"/>
        </w:rPr>
        <w:t>11.</w:t>
      </w:r>
      <w:r w:rsidR="00A25D88">
        <w:rPr>
          <w:rFonts w:hint="eastAsia"/>
          <w:noProof/>
          <w:sz w:val="18"/>
          <w:szCs w:val="18"/>
          <w:lang w:eastAsia="ja-JP"/>
        </w:rPr>
        <w:t xml:space="preserve"> </w:t>
      </w:r>
      <w:r w:rsidRPr="000F62C3">
        <w:rPr>
          <w:noProof/>
          <w:sz w:val="18"/>
          <w:szCs w:val="18"/>
        </w:rPr>
        <w:t xml:space="preserve">Kopell, N.; Howard, L. N., </w:t>
      </w:r>
      <w:r w:rsidRPr="000F62C3">
        <w:rPr>
          <w:i/>
          <w:noProof/>
          <w:sz w:val="18"/>
          <w:szCs w:val="18"/>
        </w:rPr>
        <w:t xml:space="preserve">Science </w:t>
      </w:r>
      <w:r w:rsidRPr="000F62C3">
        <w:rPr>
          <w:b/>
          <w:noProof/>
          <w:sz w:val="18"/>
          <w:szCs w:val="18"/>
        </w:rPr>
        <w:t>1973,</w:t>
      </w:r>
      <w:r w:rsidRPr="000F62C3">
        <w:rPr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>180</w:t>
      </w:r>
      <w:r w:rsidRPr="000F62C3">
        <w:rPr>
          <w:noProof/>
          <w:sz w:val="18"/>
          <w:szCs w:val="18"/>
        </w:rPr>
        <w:t xml:space="preserve"> (4091), 1171-1173.</w:t>
      </w:r>
      <w:bookmarkEnd w:id="127"/>
    </w:p>
    <w:p w14:paraId="10CBF10A" w14:textId="5D61A58D" w:rsidR="005E117C" w:rsidRPr="009F37E3" w:rsidRDefault="005E117C" w:rsidP="005E117C">
      <w:pPr>
        <w:rPr>
          <w:noProof/>
          <w:sz w:val="18"/>
          <w:szCs w:val="18"/>
          <w:lang w:val="fr-CH"/>
          <w:rPrChange w:id="128" w:author="Anthony" w:date="2013-05-15T10:52:00Z">
            <w:rPr>
              <w:noProof/>
              <w:sz w:val="18"/>
              <w:szCs w:val="18"/>
            </w:rPr>
          </w:rPrChange>
        </w:rPr>
      </w:pPr>
      <w:bookmarkStart w:id="129" w:name="_ENREF_18"/>
      <w:r w:rsidRPr="009F37E3">
        <w:rPr>
          <w:noProof/>
          <w:sz w:val="18"/>
          <w:szCs w:val="18"/>
          <w:lang w:val="fr-CH"/>
          <w:rPrChange w:id="130" w:author="Anthony" w:date="2013-05-15T10:52:00Z">
            <w:rPr>
              <w:noProof/>
              <w:sz w:val="18"/>
              <w:szCs w:val="18"/>
            </w:rPr>
          </w:rPrChange>
        </w:rPr>
        <w:t>12.</w:t>
      </w:r>
      <w:r w:rsidR="00A25D88" w:rsidRPr="009F37E3">
        <w:rPr>
          <w:noProof/>
          <w:sz w:val="18"/>
          <w:szCs w:val="18"/>
          <w:lang w:val="fr-CH" w:eastAsia="ja-JP"/>
          <w:rPrChange w:id="131" w:author="Anthony" w:date="2013-05-15T10:52:00Z">
            <w:rPr>
              <w:noProof/>
              <w:sz w:val="18"/>
              <w:szCs w:val="18"/>
              <w:lang w:eastAsia="ja-JP"/>
            </w:rPr>
          </w:rPrChange>
        </w:rPr>
        <w:t xml:space="preserve"> </w:t>
      </w:r>
      <w:r w:rsidRPr="009F37E3">
        <w:rPr>
          <w:noProof/>
          <w:sz w:val="18"/>
          <w:szCs w:val="18"/>
          <w:lang w:val="fr-CH"/>
          <w:rPrChange w:id="132" w:author="Anthony" w:date="2013-05-15T10:52:00Z">
            <w:rPr>
              <w:noProof/>
              <w:sz w:val="18"/>
              <w:szCs w:val="18"/>
            </w:rPr>
          </w:rPrChange>
        </w:rPr>
        <w:t>Bai, Y. P.</w:t>
      </w:r>
      <w:del w:id="133" w:author="Yannick Rondelez" w:date="2013-05-13T07:55:00Z">
        <w:r w:rsidRPr="009F37E3" w:rsidDel="00426921">
          <w:rPr>
            <w:noProof/>
            <w:sz w:val="18"/>
            <w:szCs w:val="18"/>
            <w:lang w:val="fr-CH"/>
            <w:rPrChange w:id="134" w:author="Anthony" w:date="2013-05-15T10:52:00Z">
              <w:rPr>
                <w:noProof/>
                <w:sz w:val="18"/>
                <w:szCs w:val="18"/>
              </w:rPr>
            </w:rPrChange>
          </w:rPr>
          <w:delText>; He, X. M.; Liu, D. S.; Patil, S. N.; Bratton, D.; Huebner, A.; Hollfelder, F.; Abell, C.; Huck</w:delText>
        </w:r>
      </w:del>
      <w:ins w:id="135" w:author="Yannick Rondelez" w:date="2013-05-13T07:55:00Z">
        <w:r w:rsidR="00426921" w:rsidRPr="009F37E3">
          <w:rPr>
            <w:noProof/>
            <w:sz w:val="18"/>
            <w:szCs w:val="18"/>
            <w:lang w:val="fr-CH"/>
            <w:rPrChange w:id="136" w:author="Anthony" w:date="2013-05-15T10:52:00Z">
              <w:rPr>
                <w:noProof/>
                <w:sz w:val="18"/>
                <w:szCs w:val="18"/>
              </w:rPr>
            </w:rPrChange>
          </w:rPr>
          <w:t xml:space="preserve"> </w:t>
        </w:r>
        <w:r w:rsidR="00426921" w:rsidRPr="009F37E3">
          <w:rPr>
            <w:i/>
            <w:noProof/>
            <w:sz w:val="18"/>
            <w:szCs w:val="18"/>
            <w:lang w:val="fr-CH"/>
            <w:rPrChange w:id="137" w:author="Anthony" w:date="2013-05-15T10:52:00Z">
              <w:rPr>
                <w:noProof/>
                <w:sz w:val="18"/>
                <w:szCs w:val="18"/>
              </w:rPr>
            </w:rPrChange>
          </w:rPr>
          <w:t>et al.</w:t>
        </w:r>
        <w:r w:rsidR="00426921" w:rsidRPr="009F37E3">
          <w:rPr>
            <w:noProof/>
            <w:sz w:val="18"/>
            <w:szCs w:val="18"/>
            <w:lang w:val="fr-CH"/>
            <w:rPrChange w:id="138" w:author="Anthony" w:date="2013-05-15T10:52:00Z">
              <w:rPr>
                <w:noProof/>
                <w:sz w:val="18"/>
                <w:szCs w:val="18"/>
              </w:rPr>
            </w:rPrChange>
          </w:rPr>
          <w:t xml:space="preserve"> </w:t>
        </w:r>
      </w:ins>
      <w:del w:id="139" w:author="Yannick Rondelez" w:date="2013-05-13T07:55:00Z">
        <w:r w:rsidRPr="009F37E3" w:rsidDel="00426921">
          <w:rPr>
            <w:noProof/>
            <w:sz w:val="18"/>
            <w:szCs w:val="18"/>
            <w:lang w:val="fr-CH"/>
            <w:rPrChange w:id="140" w:author="Anthony" w:date="2013-05-15T10:52:00Z">
              <w:rPr>
                <w:noProof/>
                <w:sz w:val="18"/>
                <w:szCs w:val="18"/>
              </w:rPr>
            </w:rPrChange>
          </w:rPr>
          <w:delText>, W. T. S.,</w:delText>
        </w:r>
      </w:del>
      <w:r w:rsidRPr="009F37E3">
        <w:rPr>
          <w:noProof/>
          <w:sz w:val="18"/>
          <w:szCs w:val="18"/>
          <w:lang w:val="fr-CH"/>
          <w:rPrChange w:id="141" w:author="Anthony" w:date="2013-05-15T10:52:00Z">
            <w:rPr>
              <w:noProof/>
              <w:sz w:val="18"/>
              <w:szCs w:val="18"/>
            </w:rPr>
          </w:rPrChange>
        </w:rPr>
        <w:t xml:space="preserve"> </w:t>
      </w:r>
      <w:r w:rsidRPr="009F37E3">
        <w:rPr>
          <w:i/>
          <w:noProof/>
          <w:sz w:val="18"/>
          <w:szCs w:val="18"/>
          <w:lang w:val="fr-CH"/>
          <w:rPrChange w:id="142" w:author="Anthony" w:date="2013-05-15T10:52:00Z">
            <w:rPr>
              <w:i/>
              <w:noProof/>
              <w:sz w:val="18"/>
              <w:szCs w:val="18"/>
            </w:rPr>
          </w:rPrChange>
        </w:rPr>
        <w:t xml:space="preserve">Lab on a Chip </w:t>
      </w:r>
      <w:r w:rsidRPr="009F37E3">
        <w:rPr>
          <w:b/>
          <w:noProof/>
          <w:sz w:val="18"/>
          <w:szCs w:val="18"/>
          <w:lang w:val="fr-CH"/>
          <w:rPrChange w:id="143" w:author="Anthony" w:date="2013-05-15T10:52:00Z">
            <w:rPr>
              <w:b/>
              <w:noProof/>
              <w:sz w:val="18"/>
              <w:szCs w:val="18"/>
            </w:rPr>
          </w:rPrChange>
        </w:rPr>
        <w:t>2010,</w:t>
      </w:r>
      <w:r w:rsidRPr="009F37E3">
        <w:rPr>
          <w:noProof/>
          <w:sz w:val="18"/>
          <w:szCs w:val="18"/>
          <w:lang w:val="fr-CH"/>
          <w:rPrChange w:id="144" w:author="Anthony" w:date="2013-05-15T10:52:00Z">
            <w:rPr>
              <w:noProof/>
              <w:sz w:val="18"/>
              <w:szCs w:val="18"/>
            </w:rPr>
          </w:rPrChange>
        </w:rPr>
        <w:t xml:space="preserve"> </w:t>
      </w:r>
      <w:r w:rsidRPr="009F37E3">
        <w:rPr>
          <w:i/>
          <w:noProof/>
          <w:sz w:val="18"/>
          <w:szCs w:val="18"/>
          <w:lang w:val="fr-CH"/>
          <w:rPrChange w:id="145" w:author="Anthony" w:date="2013-05-15T10:52:00Z">
            <w:rPr>
              <w:i/>
              <w:noProof/>
              <w:sz w:val="18"/>
              <w:szCs w:val="18"/>
            </w:rPr>
          </w:rPrChange>
        </w:rPr>
        <w:t>10</w:t>
      </w:r>
      <w:r w:rsidRPr="009F37E3">
        <w:rPr>
          <w:noProof/>
          <w:sz w:val="18"/>
          <w:szCs w:val="18"/>
          <w:lang w:val="fr-CH"/>
          <w:rPrChange w:id="146" w:author="Anthony" w:date="2013-05-15T10:52:00Z">
            <w:rPr>
              <w:noProof/>
              <w:sz w:val="18"/>
              <w:szCs w:val="18"/>
            </w:rPr>
          </w:rPrChange>
        </w:rPr>
        <w:t xml:space="preserve"> (10), 1281-1285.</w:t>
      </w:r>
      <w:bookmarkEnd w:id="129"/>
    </w:p>
    <w:p w14:paraId="6AE35C1B" w14:textId="10B37FD0" w:rsidR="005E117C" w:rsidRPr="009F37E3" w:rsidRDefault="005E117C" w:rsidP="005E117C">
      <w:pPr>
        <w:rPr>
          <w:noProof/>
          <w:sz w:val="18"/>
          <w:szCs w:val="18"/>
          <w:lang w:val="fr-CH"/>
          <w:rPrChange w:id="147" w:author="Anthony" w:date="2013-05-15T10:52:00Z">
            <w:rPr>
              <w:noProof/>
              <w:sz w:val="18"/>
              <w:szCs w:val="18"/>
            </w:rPr>
          </w:rPrChange>
        </w:rPr>
      </w:pPr>
      <w:bookmarkStart w:id="148" w:name="_ENREF_19"/>
      <w:r w:rsidRPr="009F37E3">
        <w:rPr>
          <w:noProof/>
          <w:sz w:val="18"/>
          <w:szCs w:val="18"/>
          <w:lang w:val="fr-CH"/>
          <w:rPrChange w:id="149" w:author="Anthony" w:date="2013-05-15T10:52:00Z">
            <w:rPr>
              <w:noProof/>
              <w:sz w:val="18"/>
              <w:szCs w:val="18"/>
            </w:rPr>
          </w:rPrChange>
        </w:rPr>
        <w:t>13.</w:t>
      </w:r>
      <w:r w:rsidR="00A25D88" w:rsidRPr="009F37E3">
        <w:rPr>
          <w:noProof/>
          <w:sz w:val="18"/>
          <w:szCs w:val="18"/>
          <w:lang w:val="fr-CH" w:eastAsia="ja-JP"/>
          <w:rPrChange w:id="150" w:author="Anthony" w:date="2013-05-15T10:52:00Z">
            <w:rPr>
              <w:noProof/>
              <w:sz w:val="18"/>
              <w:szCs w:val="18"/>
              <w:lang w:eastAsia="ja-JP"/>
            </w:rPr>
          </w:rPrChange>
        </w:rPr>
        <w:t xml:space="preserve"> </w:t>
      </w:r>
      <w:r w:rsidRPr="009F37E3">
        <w:rPr>
          <w:noProof/>
          <w:sz w:val="18"/>
          <w:szCs w:val="18"/>
          <w:lang w:val="fr-CH"/>
          <w:rPrChange w:id="151" w:author="Anthony" w:date="2013-05-15T10:52:00Z">
            <w:rPr>
              <w:noProof/>
              <w:sz w:val="18"/>
              <w:szCs w:val="18"/>
            </w:rPr>
          </w:rPrChange>
        </w:rPr>
        <w:t>Pekin, D.</w:t>
      </w:r>
      <w:ins w:id="152" w:author="Yannick Rondelez" w:date="2013-05-13T07:54:00Z">
        <w:r w:rsidR="00426921" w:rsidRPr="009F37E3">
          <w:rPr>
            <w:noProof/>
            <w:sz w:val="18"/>
            <w:szCs w:val="18"/>
            <w:lang w:val="fr-CH"/>
            <w:rPrChange w:id="153" w:author="Anthony" w:date="2013-05-15T10:52:00Z">
              <w:rPr>
                <w:noProof/>
                <w:sz w:val="18"/>
                <w:szCs w:val="18"/>
              </w:rPr>
            </w:rPrChange>
          </w:rPr>
          <w:t xml:space="preserve"> </w:t>
        </w:r>
        <w:r w:rsidR="00426921" w:rsidRPr="009F37E3">
          <w:rPr>
            <w:i/>
            <w:noProof/>
            <w:sz w:val="18"/>
            <w:szCs w:val="18"/>
            <w:lang w:val="fr-CH"/>
            <w:rPrChange w:id="154" w:author="Anthony" w:date="2013-05-15T10:52:00Z">
              <w:rPr>
                <w:noProof/>
                <w:sz w:val="18"/>
                <w:szCs w:val="18"/>
              </w:rPr>
            </w:rPrChange>
          </w:rPr>
          <w:t>et al.</w:t>
        </w:r>
        <w:r w:rsidR="00426921" w:rsidRPr="009F37E3">
          <w:rPr>
            <w:noProof/>
            <w:sz w:val="18"/>
            <w:szCs w:val="18"/>
            <w:lang w:val="fr-CH"/>
            <w:rPrChange w:id="155" w:author="Anthony" w:date="2013-05-15T10:52:00Z">
              <w:rPr>
                <w:noProof/>
                <w:sz w:val="18"/>
                <w:szCs w:val="18"/>
              </w:rPr>
            </w:rPrChange>
          </w:rPr>
          <w:t xml:space="preserve"> </w:t>
        </w:r>
      </w:ins>
      <w:del w:id="156" w:author="Yannick Rondelez" w:date="2013-05-13T07:54:00Z">
        <w:r w:rsidRPr="009F37E3" w:rsidDel="00426921">
          <w:rPr>
            <w:noProof/>
            <w:sz w:val="18"/>
            <w:szCs w:val="18"/>
            <w:lang w:val="fr-CH"/>
            <w:rPrChange w:id="157" w:author="Anthony" w:date="2013-05-15T10:52:00Z">
              <w:rPr>
                <w:noProof/>
                <w:sz w:val="18"/>
                <w:szCs w:val="18"/>
              </w:rPr>
            </w:rPrChange>
          </w:rPr>
          <w:delText>; S</w:delText>
        </w:r>
      </w:del>
      <w:del w:id="158" w:author="Yannick Rondelez" w:date="2013-05-13T07:53:00Z">
        <w:r w:rsidRPr="009F37E3" w:rsidDel="00426921">
          <w:rPr>
            <w:noProof/>
            <w:sz w:val="18"/>
            <w:szCs w:val="18"/>
            <w:lang w:val="fr-CH"/>
            <w:rPrChange w:id="159" w:author="Anthony" w:date="2013-05-15T10:52:00Z">
              <w:rPr>
                <w:noProof/>
                <w:sz w:val="18"/>
                <w:szCs w:val="18"/>
              </w:rPr>
            </w:rPrChange>
          </w:rPr>
          <w:delText>khiri, Y.; Baret, J. C.; Le Corre, D.; Mazutis, L.; Ben Salem, C.; Millot, F.; El Harrak, A.; Hutchison, J. B.; Larson, J. W.; Link, D. R.; Laurent-Puig, P.; Griffit</w:delText>
        </w:r>
      </w:del>
      <w:del w:id="160" w:author="Yannick Rondelez" w:date="2013-05-13T07:54:00Z">
        <w:r w:rsidRPr="009F37E3" w:rsidDel="00426921">
          <w:rPr>
            <w:noProof/>
            <w:sz w:val="18"/>
            <w:szCs w:val="18"/>
            <w:lang w:val="fr-CH"/>
            <w:rPrChange w:id="161" w:author="Anthony" w:date="2013-05-15T10:52:00Z">
              <w:rPr>
                <w:noProof/>
                <w:sz w:val="18"/>
                <w:szCs w:val="18"/>
              </w:rPr>
            </w:rPrChange>
          </w:rPr>
          <w:delText xml:space="preserve">hs, A. D.; Taly, V., </w:delText>
        </w:r>
      </w:del>
      <w:r w:rsidRPr="009F37E3">
        <w:rPr>
          <w:i/>
          <w:noProof/>
          <w:sz w:val="18"/>
          <w:szCs w:val="18"/>
          <w:lang w:val="fr-CH"/>
          <w:rPrChange w:id="162" w:author="Anthony" w:date="2013-05-15T10:52:00Z">
            <w:rPr>
              <w:i/>
              <w:noProof/>
              <w:sz w:val="18"/>
              <w:szCs w:val="18"/>
            </w:rPr>
          </w:rPrChange>
        </w:rPr>
        <w:t xml:space="preserve">Lab on a Chip </w:t>
      </w:r>
      <w:r w:rsidRPr="009F37E3">
        <w:rPr>
          <w:b/>
          <w:noProof/>
          <w:sz w:val="18"/>
          <w:szCs w:val="18"/>
          <w:lang w:val="fr-CH"/>
          <w:rPrChange w:id="163" w:author="Anthony" w:date="2013-05-15T10:52:00Z">
            <w:rPr>
              <w:b/>
              <w:noProof/>
              <w:sz w:val="18"/>
              <w:szCs w:val="18"/>
            </w:rPr>
          </w:rPrChange>
        </w:rPr>
        <w:t>2011,</w:t>
      </w:r>
      <w:r w:rsidRPr="009F37E3">
        <w:rPr>
          <w:noProof/>
          <w:sz w:val="18"/>
          <w:szCs w:val="18"/>
          <w:lang w:val="fr-CH"/>
          <w:rPrChange w:id="164" w:author="Anthony" w:date="2013-05-15T10:52:00Z">
            <w:rPr>
              <w:noProof/>
              <w:sz w:val="18"/>
              <w:szCs w:val="18"/>
            </w:rPr>
          </w:rPrChange>
        </w:rPr>
        <w:t xml:space="preserve"> </w:t>
      </w:r>
      <w:r w:rsidRPr="009F37E3">
        <w:rPr>
          <w:i/>
          <w:noProof/>
          <w:sz w:val="18"/>
          <w:szCs w:val="18"/>
          <w:lang w:val="fr-CH"/>
          <w:rPrChange w:id="165" w:author="Anthony" w:date="2013-05-15T10:52:00Z">
            <w:rPr>
              <w:i/>
              <w:noProof/>
              <w:sz w:val="18"/>
              <w:szCs w:val="18"/>
            </w:rPr>
          </w:rPrChange>
        </w:rPr>
        <w:t>11</w:t>
      </w:r>
      <w:r w:rsidRPr="009F37E3">
        <w:rPr>
          <w:noProof/>
          <w:sz w:val="18"/>
          <w:szCs w:val="18"/>
          <w:lang w:val="fr-CH"/>
          <w:rPrChange w:id="166" w:author="Anthony" w:date="2013-05-15T10:52:00Z">
            <w:rPr>
              <w:noProof/>
              <w:sz w:val="18"/>
              <w:szCs w:val="18"/>
            </w:rPr>
          </w:rPrChange>
        </w:rPr>
        <w:t xml:space="preserve"> (13), 2156-2166.</w:t>
      </w:r>
      <w:bookmarkEnd w:id="148"/>
    </w:p>
    <w:p w14:paraId="6053E0D8" w14:textId="3106E1BA" w:rsidR="005E117C" w:rsidRPr="000F62C3" w:rsidRDefault="005E117C" w:rsidP="005E117C">
      <w:pPr>
        <w:rPr>
          <w:noProof/>
          <w:sz w:val="18"/>
          <w:szCs w:val="18"/>
        </w:rPr>
      </w:pPr>
      <w:bookmarkStart w:id="167" w:name="_ENREF_20"/>
      <w:r w:rsidRPr="000F62C3">
        <w:rPr>
          <w:noProof/>
          <w:sz w:val="18"/>
          <w:szCs w:val="18"/>
        </w:rPr>
        <w:t>14.</w:t>
      </w:r>
      <w:ins w:id="168" w:author="Yannick Rondelez" w:date="2013-05-13T07:54:00Z">
        <w:r w:rsidR="00426921">
          <w:rPr>
            <w:noProof/>
            <w:sz w:val="18"/>
            <w:szCs w:val="18"/>
          </w:rPr>
          <w:t xml:space="preserve"> </w:t>
        </w:r>
      </w:ins>
      <w:del w:id="169" w:author="Yannick Rondelez" w:date="2013-05-13T07:54:00Z">
        <w:r w:rsidRPr="000F62C3" w:rsidDel="00426921">
          <w:rPr>
            <w:noProof/>
            <w:sz w:val="18"/>
            <w:szCs w:val="18"/>
          </w:rPr>
          <w:tab/>
        </w:r>
      </w:del>
      <w:r w:rsidRPr="000F62C3">
        <w:rPr>
          <w:noProof/>
          <w:sz w:val="18"/>
          <w:szCs w:val="18"/>
        </w:rPr>
        <w:t xml:space="preserve">Pompano, R. R.; Liu, W. S.; Du, W. B.; Ismagilov, R. F., </w:t>
      </w:r>
      <w:r w:rsidRPr="000F62C3">
        <w:rPr>
          <w:i/>
          <w:noProof/>
          <w:sz w:val="18"/>
          <w:szCs w:val="18"/>
        </w:rPr>
        <w:t xml:space="preserve">Annual Review of Analytical Chemistry, Vol 4 </w:t>
      </w:r>
      <w:r w:rsidRPr="000F62C3">
        <w:rPr>
          <w:b/>
          <w:noProof/>
          <w:sz w:val="18"/>
          <w:szCs w:val="18"/>
        </w:rPr>
        <w:t>2011,</w:t>
      </w:r>
      <w:r w:rsidRPr="000F62C3">
        <w:rPr>
          <w:noProof/>
          <w:sz w:val="18"/>
          <w:szCs w:val="18"/>
        </w:rPr>
        <w:t xml:space="preserve"> </w:t>
      </w:r>
      <w:r w:rsidRPr="000F62C3">
        <w:rPr>
          <w:i/>
          <w:noProof/>
          <w:sz w:val="18"/>
          <w:szCs w:val="18"/>
        </w:rPr>
        <w:t>4</w:t>
      </w:r>
      <w:r w:rsidRPr="000F62C3">
        <w:rPr>
          <w:noProof/>
          <w:sz w:val="18"/>
          <w:szCs w:val="18"/>
        </w:rPr>
        <w:t>, 59-81.</w:t>
      </w:r>
      <w:bookmarkEnd w:id="167"/>
    </w:p>
    <w:p w14:paraId="0BDA4D82" w14:textId="4D6D6AE2" w:rsidR="0080711F" w:rsidRPr="000F62C3" w:rsidRDefault="00E85DA3" w:rsidP="00C545DC">
      <w:pPr>
        <w:widowControl w:val="0"/>
        <w:tabs>
          <w:tab w:val="left" w:pos="640"/>
        </w:tabs>
        <w:autoSpaceDE w:val="0"/>
        <w:autoSpaceDN w:val="0"/>
        <w:adjustRightInd w:val="0"/>
        <w:ind w:left="640" w:hanging="640"/>
        <w:rPr>
          <w:sz w:val="16"/>
          <w:szCs w:val="16"/>
        </w:rPr>
      </w:pPr>
      <w:r w:rsidRPr="000F62C3">
        <w:rPr>
          <w:sz w:val="18"/>
          <w:szCs w:val="18"/>
        </w:rPr>
        <w:fldChar w:fldCharType="end"/>
      </w:r>
    </w:p>
    <w:sectPr w:rsidR="0080711F" w:rsidRPr="000F62C3" w:rsidSect="00904722">
      <w:endnotePr>
        <w:numFmt w:val="decimal"/>
      </w:endnotePr>
      <w:type w:val="continuous"/>
      <w:pgSz w:w="11907" w:h="15593" w:code="123"/>
      <w:pgMar w:top="1021" w:right="907" w:bottom="1021" w:left="1077" w:header="227" w:footer="624" w:gutter="0"/>
      <w:lnNumType w:countBy="5" w:distance="57"/>
      <w:cols w:num="2" w:space="397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6" w:author="Anthony" w:date="2013-05-15T16:15:00Z" w:initials="AG">
    <w:p w14:paraId="5F476250" w14:textId="77777777" w:rsidR="001D148E" w:rsidRPr="00382E2E" w:rsidRDefault="001D148E" w:rsidP="007F3E3B">
      <w:pPr>
        <w:pStyle w:val="08ArticleText"/>
      </w:pPr>
      <w:r>
        <w:rPr>
          <w:rStyle w:val="CommentReference"/>
        </w:rPr>
        <w:annotationRef/>
      </w:r>
      <w:r w:rsidRPr="00382E2E">
        <w:t>KH: device fabrication</w:t>
      </w:r>
    </w:p>
    <w:p w14:paraId="50938D73" w14:textId="77777777" w:rsidR="001D148E" w:rsidRPr="00382E2E" w:rsidRDefault="001D148E" w:rsidP="007F3E3B">
      <w:pPr>
        <w:pStyle w:val="CommentText"/>
      </w:pPr>
    </w:p>
  </w:comment>
  <w:comment w:id="17" w:author="Anthony" w:date="2013-05-15T16:15:00Z" w:initials="AG">
    <w:p w14:paraId="47A64E51" w14:textId="77777777" w:rsidR="001D148E" w:rsidRDefault="001D148E" w:rsidP="007F3E3B">
      <w:pPr>
        <w:pStyle w:val="CommentText"/>
        <w:rPr>
          <w:lang w:eastAsia="ja-JP"/>
        </w:rPr>
      </w:pPr>
      <w:r>
        <w:rPr>
          <w:rStyle w:val="CommentReference"/>
        </w:rPr>
        <w:annotationRef/>
      </w:r>
      <w:proofErr w:type="gramStart"/>
      <w:r>
        <w:rPr>
          <w:rFonts w:hint="eastAsia"/>
          <w:lang w:eastAsia="ja-JP"/>
        </w:rPr>
        <w:t>check</w:t>
      </w:r>
      <w:proofErr w:type="gramEnd"/>
      <w:r>
        <w:rPr>
          <w:rFonts w:hint="eastAsia"/>
          <w:lang w:eastAsia="ja-JP"/>
        </w:rPr>
        <w:t xml:space="preserve"> with KH</w:t>
      </w:r>
    </w:p>
  </w:comment>
  <w:comment w:id="34" w:author="Anthony" w:date="2013-05-15T16:15:00Z" w:initials="AG">
    <w:p w14:paraId="52175596" w14:textId="77777777" w:rsidR="001D148E" w:rsidRDefault="001D148E" w:rsidP="00E73780">
      <w:pPr>
        <w:pStyle w:val="CommentText"/>
      </w:pPr>
      <w:r>
        <w:rPr>
          <w:rStyle w:val="CommentReference"/>
        </w:rPr>
        <w:annotationRef/>
      </w:r>
    </w:p>
  </w:comment>
  <w:comment w:id="88" w:author="Anthony" w:date="2013-05-15T16:15:00Z" w:initials="AG">
    <w:p w14:paraId="09895D3B" w14:textId="75CA4B71" w:rsidR="009E71FE" w:rsidRDefault="009E71FE">
      <w:pPr>
        <w:pStyle w:val="CommentText"/>
        <w:rPr>
          <w:lang w:eastAsia="ja-JP"/>
        </w:rPr>
      </w:pPr>
      <w:r>
        <w:rPr>
          <w:rStyle w:val="CommentReference"/>
        </w:rPr>
        <w:annotationRef/>
      </w:r>
      <w:proofErr w:type="gramStart"/>
      <w:r w:rsidR="007625D3">
        <w:rPr>
          <w:rFonts w:hint="eastAsia"/>
          <w:lang w:eastAsia="ja-JP"/>
        </w:rPr>
        <w:t>check</w:t>
      </w:r>
      <w:proofErr w:type="gramEnd"/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E60141" w14:textId="77777777" w:rsidR="00F1737D" w:rsidRPr="004C27D7" w:rsidRDefault="00F1737D" w:rsidP="004C27D7">
      <w:pPr>
        <w:pStyle w:val="Footer"/>
        <w:rPr>
          <w:sz w:val="2"/>
          <w:szCs w:val="2"/>
        </w:rPr>
      </w:pPr>
    </w:p>
  </w:endnote>
  <w:endnote w:type="continuationSeparator" w:id="0">
    <w:p w14:paraId="3B51C458" w14:textId="77777777" w:rsidR="00F1737D" w:rsidRPr="004C27D7" w:rsidRDefault="00F1737D" w:rsidP="004C27D7">
      <w:pPr>
        <w:pStyle w:val="Footer"/>
        <w:rPr>
          <w:sz w:val="2"/>
          <w:szCs w:val="2"/>
        </w:rPr>
      </w:pPr>
    </w:p>
  </w:endnote>
  <w:endnote w:type="continuationNotice" w:id="1">
    <w:p w14:paraId="7C964E9C" w14:textId="77777777" w:rsidR="00F1737D" w:rsidRPr="004C27D7" w:rsidRDefault="00F1737D">
      <w:pPr>
        <w:rPr>
          <w:sz w:val="2"/>
          <w:szCs w:val="2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  <w:embedRegular r:id="rId1" w:subsetted="1" w:fontKey="{FE660F77-51EA-4605-9700-14A109D55C2F}"/>
    <w:embedBold r:id="rId2" w:subsetted="1" w:fontKey="{0A8BA914-8A70-463F-921A-7DE85720A279}"/>
  </w:font>
  <w:font w:name="Arial">
    <w:panose1 w:val="020B0604020202020204"/>
    <w:charset w:val="00"/>
    <w:family w:val="swiss"/>
    <w:pitch w:val="variable"/>
    <w:sig w:usb0="E0000AFF" w:usb1="00007843" w:usb2="00000001" w:usb3="00000000" w:csb0="000001B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3" w:fontKey="{FE593BEC-5997-4195-80E4-E9F15FDAEB6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yriad Pro"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Pompei">
    <w:altName w:val="Cambria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Myriad Pro Light">
    <w:altName w:val="Myriad Pro Semibold It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Myriad Condensed Web">
    <w:altName w:val="Arial"/>
    <w:charset w:val="00"/>
    <w:family w:val="swiss"/>
    <w:pitch w:val="variable"/>
    <w:sig w:usb0="00000001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4" w:fontKey="{82220D62-85E1-45DC-994F-39A51ACBE92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2391EA" w14:textId="77777777" w:rsidR="001D148E" w:rsidRPr="004E5F6D" w:rsidRDefault="001D148E" w:rsidP="00512C15">
    <w:pPr>
      <w:pStyle w:val="F1RunningFooter"/>
    </w:pPr>
    <w:r w:rsidRPr="000C02B6">
      <w:rPr>
        <w:b/>
      </w:rPr>
      <w:fldChar w:fldCharType="begin"/>
    </w:r>
    <w:r w:rsidRPr="000C02B6">
      <w:rPr>
        <w:b/>
      </w:rPr>
      <w:instrText xml:space="preserve"> PAGE </w:instrText>
    </w:r>
    <w:r w:rsidRPr="000C02B6">
      <w:rPr>
        <w:b/>
      </w:rPr>
      <w:fldChar w:fldCharType="separate"/>
    </w:r>
    <w:r w:rsidR="00292326">
      <w:rPr>
        <w:b/>
        <w:noProof/>
      </w:rPr>
      <w:t>2</w:t>
    </w:r>
    <w:r w:rsidRPr="000C02B6">
      <w:rPr>
        <w:b/>
      </w:rPr>
      <w:fldChar w:fldCharType="end"/>
    </w:r>
    <w:r>
      <w:t xml:space="preserve">  </w:t>
    </w:r>
    <w:proofErr w:type="gramStart"/>
    <w:r w:rsidRPr="004E5F6D">
      <w:t>|</w:t>
    </w:r>
    <w:r>
      <w:t xml:space="preserve">  </w:t>
    </w:r>
    <w:r>
      <w:rPr>
        <w:i/>
      </w:rPr>
      <w:t>Journal</w:t>
    </w:r>
    <w:proofErr w:type="gramEnd"/>
    <w:r>
      <w:rPr>
        <w:i/>
      </w:rPr>
      <w:t xml:space="preserve"> Name</w:t>
    </w:r>
    <w:r w:rsidRPr="004E5F6D">
      <w:t xml:space="preserve">, </w:t>
    </w:r>
    <w:r>
      <w:t>[year]</w:t>
    </w:r>
    <w:r w:rsidRPr="004E5F6D">
      <w:t xml:space="preserve">, </w:t>
    </w:r>
    <w:r>
      <w:rPr>
        <w:b/>
      </w:rPr>
      <w:t>[</w:t>
    </w:r>
    <w:proofErr w:type="spellStart"/>
    <w:r>
      <w:rPr>
        <w:b/>
      </w:rPr>
      <w:t>vol</w:t>
    </w:r>
    <w:proofErr w:type="spellEnd"/>
    <w:r>
      <w:rPr>
        <w:b/>
      </w:rPr>
      <w:t>]</w:t>
    </w:r>
    <w:r w:rsidRPr="004E5F6D">
      <w:t xml:space="preserve">, </w:t>
    </w:r>
    <w:r>
      <w:t>00–00</w:t>
    </w:r>
    <w:r>
      <w:rPr>
        <w:b/>
      </w:rPr>
      <w:tab/>
    </w:r>
    <w:r w:rsidRPr="00E26194">
      <w:rPr>
        <w:rStyle w:val="C1Gray"/>
        <w:lang w:val="en-GB"/>
      </w:rPr>
      <w:t>This journal is © The Royal Society of Chemistry [year]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4B05FF" w14:textId="77777777" w:rsidR="001D148E" w:rsidRPr="004E5F6D" w:rsidRDefault="001D148E" w:rsidP="00512C15">
    <w:pPr>
      <w:pStyle w:val="F1RunningFooter"/>
    </w:pPr>
    <w:r w:rsidRPr="00E26194">
      <w:rPr>
        <w:rStyle w:val="C1Gray"/>
        <w:lang w:val="en-GB"/>
      </w:rPr>
      <w:t>This journal is © The Royal Society of Chemistry [year]</w:t>
    </w:r>
    <w:r>
      <w:rPr>
        <w:b/>
      </w:rPr>
      <w:tab/>
    </w:r>
    <w:r>
      <w:rPr>
        <w:i/>
      </w:rPr>
      <w:t>Journal Name</w:t>
    </w:r>
    <w:r w:rsidRPr="004E5F6D">
      <w:t xml:space="preserve">, </w:t>
    </w:r>
    <w:r>
      <w:t>[year]</w:t>
    </w:r>
    <w:r w:rsidRPr="004E5F6D">
      <w:t xml:space="preserve">, </w:t>
    </w:r>
    <w:r>
      <w:rPr>
        <w:b/>
      </w:rPr>
      <w:t>[</w:t>
    </w:r>
    <w:proofErr w:type="spellStart"/>
    <w:r>
      <w:rPr>
        <w:b/>
      </w:rPr>
      <w:t>vol</w:t>
    </w:r>
    <w:proofErr w:type="spellEnd"/>
    <w:r>
      <w:rPr>
        <w:b/>
      </w:rPr>
      <w:t>]</w:t>
    </w:r>
    <w:r w:rsidRPr="004E5F6D">
      <w:t xml:space="preserve">, </w:t>
    </w:r>
    <w:r>
      <w:t>00–</w:t>
    </w:r>
    <w:proofErr w:type="gramStart"/>
    <w:r>
      <w:t xml:space="preserve">00  </w:t>
    </w:r>
    <w:r w:rsidRPr="004E5F6D">
      <w:t>|</w:t>
    </w:r>
    <w:proofErr w:type="gramEnd"/>
    <w:r>
      <w:t xml:space="preserve">  </w:t>
    </w:r>
    <w:r w:rsidRPr="000C02B6">
      <w:rPr>
        <w:b/>
      </w:rPr>
      <w:fldChar w:fldCharType="begin"/>
    </w:r>
    <w:r w:rsidRPr="000C02B6">
      <w:rPr>
        <w:b/>
      </w:rPr>
      <w:instrText xml:space="preserve"> PAGE </w:instrText>
    </w:r>
    <w:r w:rsidRPr="000C02B6">
      <w:rPr>
        <w:b/>
      </w:rPr>
      <w:fldChar w:fldCharType="separate"/>
    </w:r>
    <w:r w:rsidR="006345DA">
      <w:rPr>
        <w:b/>
        <w:noProof/>
      </w:rPr>
      <w:t>3</w:t>
    </w:r>
    <w:r w:rsidRPr="000C02B6">
      <w:rPr>
        <w:b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D3263A" w14:textId="77777777" w:rsidR="001D148E" w:rsidRPr="004E5F6D" w:rsidRDefault="001D148E" w:rsidP="008E64AC">
    <w:pPr>
      <w:pBdr>
        <w:top w:val="single" w:sz="6" w:space="1" w:color="auto"/>
      </w:pBdr>
      <w:tabs>
        <w:tab w:val="right" w:pos="9923"/>
      </w:tabs>
      <w:rPr>
        <w:rFonts w:ascii="Arial" w:hAnsi="Arial" w:cs="Arial"/>
        <w:sz w:val="17"/>
        <w:szCs w:val="17"/>
      </w:rPr>
    </w:pPr>
    <w:r w:rsidRPr="00D40D6C">
      <w:rPr>
        <w:rFonts w:ascii="Arial" w:hAnsi="Arial" w:cs="Arial"/>
        <w:color w:val="666666"/>
        <w:sz w:val="17"/>
        <w:szCs w:val="17"/>
      </w:rPr>
      <w:t xml:space="preserve">This journal </w:t>
    </w:r>
    <w:r>
      <w:rPr>
        <w:rFonts w:ascii="Arial" w:hAnsi="Arial" w:cs="Arial"/>
        <w:color w:val="666666"/>
        <w:sz w:val="17"/>
        <w:szCs w:val="17"/>
      </w:rPr>
      <w:t xml:space="preserve">is </w:t>
    </w:r>
    <w:r w:rsidRPr="00D40D6C">
      <w:rPr>
        <w:rFonts w:ascii="Arial" w:hAnsi="Arial" w:cs="Arial"/>
        <w:color w:val="666666"/>
        <w:sz w:val="17"/>
        <w:szCs w:val="17"/>
      </w:rPr>
      <w:t xml:space="preserve">© </w:t>
    </w:r>
    <w:r>
      <w:rPr>
        <w:rFonts w:ascii="Arial" w:hAnsi="Arial" w:cs="Arial"/>
        <w:color w:val="666666"/>
        <w:sz w:val="17"/>
        <w:szCs w:val="17"/>
      </w:rPr>
      <w:t xml:space="preserve">The </w:t>
    </w:r>
    <w:r w:rsidRPr="00D40D6C">
      <w:rPr>
        <w:rFonts w:ascii="Arial" w:hAnsi="Arial" w:cs="Arial"/>
        <w:color w:val="666666"/>
        <w:sz w:val="17"/>
        <w:szCs w:val="17"/>
      </w:rPr>
      <w:t>Royal Society of Chemistry</w:t>
    </w:r>
    <w:r>
      <w:rPr>
        <w:rFonts w:ascii="Arial" w:hAnsi="Arial" w:cs="Arial"/>
        <w:color w:val="666666"/>
        <w:sz w:val="17"/>
        <w:szCs w:val="17"/>
      </w:rPr>
      <w:t xml:space="preserve"> [year]</w:t>
    </w:r>
    <w:r>
      <w:rPr>
        <w:rFonts w:ascii="Arial" w:hAnsi="Arial" w:cs="Arial"/>
        <w:b/>
        <w:sz w:val="17"/>
        <w:szCs w:val="17"/>
      </w:rPr>
      <w:tab/>
    </w:r>
    <w:r w:rsidRPr="00F5304A">
      <w:rPr>
        <w:rFonts w:ascii="Arial" w:hAnsi="Arial" w:cs="Arial"/>
        <w:i/>
        <w:sz w:val="17"/>
        <w:szCs w:val="17"/>
      </w:rPr>
      <w:t>[journal]</w:t>
    </w:r>
    <w:r w:rsidRPr="004E5F6D">
      <w:rPr>
        <w:rFonts w:ascii="Arial" w:hAnsi="Arial" w:cs="Arial"/>
        <w:sz w:val="17"/>
        <w:szCs w:val="17"/>
      </w:rPr>
      <w:t xml:space="preserve">, </w:t>
    </w:r>
    <w:r>
      <w:rPr>
        <w:rFonts w:ascii="Arial" w:hAnsi="Arial" w:cs="Arial"/>
        <w:sz w:val="17"/>
        <w:szCs w:val="17"/>
      </w:rPr>
      <w:t>[year]</w:t>
    </w:r>
    <w:r w:rsidRPr="004E5F6D">
      <w:rPr>
        <w:rFonts w:ascii="Arial" w:hAnsi="Arial" w:cs="Arial"/>
        <w:sz w:val="17"/>
        <w:szCs w:val="17"/>
      </w:rPr>
      <w:t xml:space="preserve">, </w:t>
    </w:r>
    <w:r>
      <w:rPr>
        <w:rFonts w:ascii="Arial" w:hAnsi="Arial" w:cs="Arial"/>
        <w:b/>
        <w:sz w:val="17"/>
        <w:szCs w:val="17"/>
      </w:rPr>
      <w:t>[</w:t>
    </w:r>
    <w:proofErr w:type="spellStart"/>
    <w:r>
      <w:rPr>
        <w:rFonts w:ascii="Arial" w:hAnsi="Arial" w:cs="Arial"/>
        <w:b/>
        <w:sz w:val="17"/>
        <w:szCs w:val="17"/>
      </w:rPr>
      <w:t>vol</w:t>
    </w:r>
    <w:proofErr w:type="spellEnd"/>
    <w:r>
      <w:rPr>
        <w:rFonts w:ascii="Arial" w:hAnsi="Arial" w:cs="Arial"/>
        <w:b/>
        <w:sz w:val="17"/>
        <w:szCs w:val="17"/>
      </w:rPr>
      <w:t>]</w:t>
    </w:r>
    <w:r w:rsidRPr="004E5F6D">
      <w:rPr>
        <w:rFonts w:ascii="Arial" w:hAnsi="Arial" w:cs="Arial"/>
        <w:sz w:val="17"/>
        <w:szCs w:val="17"/>
      </w:rPr>
      <w:t xml:space="preserve">, </w:t>
    </w:r>
    <w:r>
      <w:rPr>
        <w:rFonts w:ascii="Arial" w:hAnsi="Arial" w:cs="Arial"/>
        <w:sz w:val="17"/>
        <w:szCs w:val="17"/>
      </w:rPr>
      <w:t>00–</w:t>
    </w:r>
    <w:proofErr w:type="gramStart"/>
    <w:r>
      <w:rPr>
        <w:rFonts w:ascii="Arial" w:hAnsi="Arial" w:cs="Arial"/>
        <w:sz w:val="17"/>
        <w:szCs w:val="17"/>
      </w:rPr>
      <w:t xml:space="preserve">00  </w:t>
    </w:r>
    <w:r w:rsidRPr="004E5F6D">
      <w:rPr>
        <w:rFonts w:ascii="Arial" w:hAnsi="Arial" w:cs="Arial"/>
        <w:sz w:val="17"/>
        <w:szCs w:val="17"/>
      </w:rPr>
      <w:t>|</w:t>
    </w:r>
    <w:proofErr w:type="gramEnd"/>
    <w:r>
      <w:rPr>
        <w:rFonts w:ascii="Arial" w:hAnsi="Arial" w:cs="Arial"/>
        <w:sz w:val="17"/>
        <w:szCs w:val="17"/>
      </w:rPr>
      <w:t xml:space="preserve">  </w:t>
    </w:r>
    <w:r w:rsidRPr="000C02B6">
      <w:rPr>
        <w:rFonts w:ascii="Arial" w:hAnsi="Arial" w:cs="Arial"/>
        <w:b/>
        <w:sz w:val="17"/>
        <w:szCs w:val="17"/>
      </w:rPr>
      <w:fldChar w:fldCharType="begin"/>
    </w:r>
    <w:r w:rsidRPr="000C02B6">
      <w:rPr>
        <w:rFonts w:ascii="Arial" w:hAnsi="Arial" w:cs="Arial"/>
        <w:b/>
        <w:sz w:val="17"/>
        <w:szCs w:val="17"/>
      </w:rPr>
      <w:instrText xml:space="preserve"> PAGE </w:instrText>
    </w:r>
    <w:r w:rsidRPr="000C02B6">
      <w:rPr>
        <w:rFonts w:ascii="Arial" w:hAnsi="Arial" w:cs="Arial"/>
        <w:b/>
        <w:sz w:val="17"/>
        <w:szCs w:val="17"/>
      </w:rPr>
      <w:fldChar w:fldCharType="separate"/>
    </w:r>
    <w:r w:rsidR="00292326">
      <w:rPr>
        <w:rFonts w:ascii="Arial" w:hAnsi="Arial" w:cs="Arial"/>
        <w:b/>
        <w:noProof/>
        <w:sz w:val="17"/>
        <w:szCs w:val="17"/>
      </w:rPr>
      <w:t>1</w:t>
    </w:r>
    <w:r w:rsidRPr="000C02B6">
      <w:rPr>
        <w:rFonts w:ascii="Arial" w:hAnsi="Arial" w:cs="Arial"/>
        <w:b/>
        <w:sz w:val="17"/>
        <w:szCs w:val="17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D30FD74" w14:textId="77777777" w:rsidR="00F1737D" w:rsidRDefault="00F1737D">
      <w:r>
        <w:separator/>
      </w:r>
    </w:p>
  </w:footnote>
  <w:footnote w:type="continuationSeparator" w:id="0">
    <w:p w14:paraId="0FE10CCD" w14:textId="77777777" w:rsidR="00F1737D" w:rsidRDefault="00F1737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DCDB4E" w14:textId="77777777" w:rsidR="001D148E" w:rsidRDefault="001D148E" w:rsidP="00D216FB">
    <w:pPr>
      <w:spacing w:after="80"/>
      <w:jc w:val="center"/>
      <w:rPr>
        <w:rFonts w:ascii="Arial" w:hAnsi="Arial"/>
        <w:b/>
        <w:color w:val="000000"/>
        <w:sz w:val="12"/>
      </w:rPr>
    </w:pPr>
    <w:r>
      <w:rPr>
        <w:rFonts w:ascii="Arial" w:hAnsi="Arial"/>
        <w:b/>
        <w:color w:val="000000"/>
        <w:sz w:val="12"/>
      </w:rPr>
      <w:t>CREATED USING THE RSC ARTICLE TEMPLATE (VER. 3.0) - SEE WWW.RSC.ORG/ELECTRONICFILES FOR DETAILS</w:t>
    </w:r>
  </w:p>
  <w:p w14:paraId="3CD5FA74" w14:textId="77777777" w:rsidR="001D148E" w:rsidRPr="00641DA1" w:rsidRDefault="001D148E" w:rsidP="008C11DC">
    <w:pPr>
      <w:pStyle w:val="H1RunningHeader"/>
      <w:rPr>
        <w:color w:val="000000"/>
        <w:lang w:val="fr-FR"/>
      </w:rPr>
    </w:pPr>
    <w:r w:rsidRPr="00641DA1">
      <w:rPr>
        <w:rStyle w:val="C1Gray"/>
      </w:rPr>
      <w:t xml:space="preserve">ARTICLE </w:t>
    </w:r>
    <w:r>
      <w:rPr>
        <w:rStyle w:val="C1Gray"/>
      </w:rPr>
      <w:t>TYPE</w:t>
    </w:r>
    <w:r w:rsidRPr="00641DA1">
      <w:rPr>
        <w:color w:val="000000"/>
        <w:lang w:val="fr-FR"/>
      </w:rPr>
      <w:tab/>
    </w:r>
    <w:r w:rsidRPr="00641DA1">
      <w:rPr>
        <w:rStyle w:val="C1Gray"/>
      </w:rPr>
      <w:t>www.rsc.org/xxxxxx</w:t>
    </w:r>
    <w:r w:rsidRPr="00641DA1">
      <w:rPr>
        <w:color w:val="000000"/>
        <w:lang w:val="fr-FR"/>
      </w:rPr>
      <w:t xml:space="preserve">  |  XXXXXXXX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51F309" w14:textId="77777777" w:rsidR="001D148E" w:rsidRDefault="001D148E" w:rsidP="00D216FB">
    <w:pPr>
      <w:spacing w:after="80"/>
      <w:jc w:val="center"/>
      <w:rPr>
        <w:rFonts w:ascii="Arial" w:hAnsi="Arial"/>
        <w:b/>
        <w:color w:val="000000"/>
        <w:sz w:val="12"/>
      </w:rPr>
    </w:pPr>
    <w:r>
      <w:rPr>
        <w:rFonts w:ascii="Arial" w:hAnsi="Arial"/>
        <w:b/>
        <w:color w:val="000000"/>
        <w:sz w:val="12"/>
      </w:rPr>
      <w:t>CREATED USING THE RSC COMMUNICATION TEMPLATE (VER. 3.1) - SEE WWW.RSC.ORG/ELECTRONICFILES FOR DETAILS</w:t>
    </w:r>
  </w:p>
  <w:p w14:paraId="5DE56E6B" w14:textId="77777777" w:rsidR="001D148E" w:rsidRPr="00641DA1" w:rsidRDefault="001D148E" w:rsidP="00D216FB">
    <w:pPr>
      <w:pStyle w:val="H1RunningHeader"/>
      <w:rPr>
        <w:color w:val="000000"/>
        <w:lang w:val="fr-FR"/>
      </w:rPr>
    </w:pPr>
    <w:r w:rsidRPr="00641DA1">
      <w:rPr>
        <w:rStyle w:val="C1Gray"/>
      </w:rPr>
      <w:t xml:space="preserve">ARTICLE </w:t>
    </w:r>
    <w:r>
      <w:rPr>
        <w:rStyle w:val="C1Gray"/>
      </w:rPr>
      <w:t>TYPE</w:t>
    </w:r>
    <w:r w:rsidRPr="00641DA1">
      <w:rPr>
        <w:color w:val="000000"/>
        <w:lang w:val="fr-FR"/>
      </w:rPr>
      <w:tab/>
    </w:r>
    <w:r w:rsidRPr="00641DA1">
      <w:rPr>
        <w:rStyle w:val="C1Gray"/>
      </w:rPr>
      <w:t>www.rsc.org/</w:t>
    </w:r>
    <w:r>
      <w:rPr>
        <w:rStyle w:val="C1Gray"/>
      </w:rPr>
      <w:t>xxxxxx</w:t>
    </w:r>
    <w:r w:rsidRPr="00641DA1">
      <w:rPr>
        <w:color w:val="000000"/>
        <w:lang w:val="fr-FR"/>
      </w:rPr>
      <w:t xml:space="preserve">  |  </w:t>
    </w:r>
    <w:r>
      <w:rPr>
        <w:color w:val="000000"/>
        <w:lang w:val="fr-FR"/>
      </w:rPr>
      <w:t>XXXXXXXX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0" w:type="auto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4968"/>
      <w:gridCol w:w="4955"/>
    </w:tblGrid>
    <w:tr w:rsidR="001D148E" w:rsidRPr="00045511" w14:paraId="3A873FFB" w14:textId="77777777">
      <w:tc>
        <w:tcPr>
          <w:tcW w:w="5069" w:type="dxa"/>
          <w:tcBorders>
            <w:bottom w:val="single" w:sz="4" w:space="0" w:color="auto"/>
          </w:tcBorders>
        </w:tcPr>
        <w:p w14:paraId="0A599CE3" w14:textId="77777777" w:rsidR="001D148E" w:rsidRPr="00382E2E" w:rsidRDefault="001D148E" w:rsidP="00051C5E">
          <w:pPr>
            <w:pStyle w:val="H1RunningHeader"/>
            <w:pBdr>
              <w:bottom w:val="none" w:sz="0" w:space="0" w:color="auto"/>
            </w:pBdr>
            <w:spacing w:line="440" w:lineRule="exact"/>
            <w:rPr>
              <w:rStyle w:val="C1Gray"/>
              <w:rFonts w:ascii="Times New Roman" w:hAnsi="Times New Roman" w:cs="Times New Roman"/>
              <w:w w:val="100"/>
              <w:lang w:val="en-GB"/>
            </w:rPr>
          </w:pPr>
          <w:r w:rsidRPr="00BA7F22">
            <w:rPr>
              <w:rStyle w:val="C1Gray"/>
              <w:rFonts w:ascii="Pompei" w:hAnsi="Pompei"/>
              <w:color w:val="auto"/>
              <w:w w:val="100"/>
              <w:position w:val="4"/>
              <w:sz w:val="40"/>
              <w:szCs w:val="40"/>
              <w:lang w:val="en-GB"/>
            </w:rPr>
            <w:t>Journal Name</w:t>
          </w:r>
        </w:p>
        <w:p w14:paraId="2AE475B3" w14:textId="77777777" w:rsidR="001D148E" w:rsidRPr="00382E2E" w:rsidRDefault="001D148E" w:rsidP="00051C5E">
          <w:pPr>
            <w:pStyle w:val="H1RunningHeader"/>
            <w:pBdr>
              <w:bottom w:val="none" w:sz="0" w:space="0" w:color="auto"/>
            </w:pBdr>
            <w:spacing w:before="720" w:line="240" w:lineRule="exact"/>
            <w:rPr>
              <w:rStyle w:val="C1Gray"/>
              <w:lang w:val="en-GB"/>
            </w:rPr>
          </w:pPr>
          <w:r w:rsidRPr="00BA7F22">
            <w:rPr>
              <w:rStyle w:val="C1Gray"/>
              <w:rFonts w:ascii="Myriad Pro Light" w:hAnsi="Myriad Pro Light"/>
              <w:w w:val="100"/>
              <w:lang w:val="en-GB"/>
            </w:rPr>
            <w:t>Cite this: DOI: 10.1039/c0xx00000x</w:t>
          </w:r>
        </w:p>
        <w:p w14:paraId="19842793" w14:textId="77777777" w:rsidR="001D148E" w:rsidRPr="00BA7F22" w:rsidRDefault="001D148E" w:rsidP="00051C5E">
          <w:pPr>
            <w:pStyle w:val="H1RunningHeader"/>
            <w:pBdr>
              <w:bottom w:val="none" w:sz="0" w:space="0" w:color="auto"/>
            </w:pBdr>
            <w:spacing w:before="220" w:after="60" w:line="240" w:lineRule="exact"/>
            <w:rPr>
              <w:rStyle w:val="C1Gray"/>
            </w:rPr>
          </w:pPr>
          <w:r w:rsidRPr="00BA7F22">
            <w:rPr>
              <w:rStyle w:val="C1Gray"/>
              <w:rFonts w:ascii="Myriad Pro Light" w:hAnsi="Myriad Pro Light"/>
              <w:w w:val="100"/>
              <w:lang w:val="en-GB"/>
            </w:rPr>
            <w:t>www.rsc.org/xxxxxx</w:t>
          </w:r>
        </w:p>
      </w:tc>
      <w:tc>
        <w:tcPr>
          <w:tcW w:w="5070" w:type="dxa"/>
          <w:tcBorders>
            <w:bottom w:val="single" w:sz="4" w:space="0" w:color="auto"/>
          </w:tcBorders>
        </w:tcPr>
        <w:p w14:paraId="7DEEFA2E" w14:textId="77777777" w:rsidR="001D148E" w:rsidRPr="00BA7F22" w:rsidRDefault="001D148E" w:rsidP="00051C5E">
          <w:pPr>
            <w:pStyle w:val="H1RunningHeader"/>
            <w:pBdr>
              <w:bottom w:val="none" w:sz="0" w:space="0" w:color="auto"/>
            </w:pBdr>
            <w:spacing w:before="20" w:line="240" w:lineRule="exact"/>
            <w:jc w:val="right"/>
            <w:rPr>
              <w:rFonts w:ascii="Times New Roman" w:hAnsi="Times New Roman" w:cs="Times New Roman"/>
              <w:color w:val="0000ED"/>
              <w:w w:val="100"/>
            </w:rPr>
          </w:pPr>
          <w:r w:rsidRPr="00BA7F22">
            <w:rPr>
              <w:rStyle w:val="C1Gray"/>
              <w:rFonts w:ascii="Myriad Pro Light" w:hAnsi="Myriad Pro Light"/>
              <w:color w:val="0000ED"/>
              <w:w w:val="100"/>
              <w:lang w:val="en-GB"/>
            </w:rPr>
            <w:t>Dynamic Article Links</w:t>
          </w:r>
          <w:r w:rsidRPr="00BA7F22">
            <w:rPr>
              <w:w w:val="100"/>
            </w:rPr>
            <w:t xml:space="preserve"> </w:t>
          </w:r>
          <w:r w:rsidRPr="00BA7F22">
            <w:rPr>
              <w:rFonts w:ascii="Times New Roman" w:hAnsi="Times New Roman" w:cs="Times New Roman"/>
              <w:color w:val="0000ED"/>
              <w:w w:val="100"/>
            </w:rPr>
            <w:t>►</w:t>
          </w:r>
        </w:p>
        <w:p w14:paraId="5400B75D" w14:textId="77777777" w:rsidR="001D148E" w:rsidRPr="00BA7F22" w:rsidRDefault="001D148E" w:rsidP="00051C5E">
          <w:pPr>
            <w:pStyle w:val="H1RunningHeader"/>
            <w:pBdr>
              <w:bottom w:val="none" w:sz="0" w:space="0" w:color="auto"/>
            </w:pBdr>
            <w:spacing w:before="1240" w:line="400" w:lineRule="exact"/>
            <w:jc w:val="right"/>
            <w:rPr>
              <w:rStyle w:val="C1Gray"/>
            </w:rPr>
          </w:pPr>
          <w:r w:rsidRPr="00BA7F22">
            <w:rPr>
              <w:rStyle w:val="C1Gray"/>
              <w:rFonts w:ascii="Myriad Condensed Web" w:hAnsi="Myriad Condensed Web"/>
              <w:b/>
              <w:color w:val="auto"/>
              <w:w w:val="100"/>
              <w:sz w:val="40"/>
              <w:szCs w:val="40"/>
              <w:lang w:val="en-GB"/>
            </w:rPr>
            <w:t>ARTICLE TYPE</w:t>
          </w:r>
        </w:p>
      </w:tc>
    </w:tr>
  </w:tbl>
  <w:p w14:paraId="71AE47D0" w14:textId="77777777" w:rsidR="001D148E" w:rsidRPr="00171725" w:rsidRDefault="001D148E" w:rsidP="007909CC">
    <w:pPr>
      <w:pStyle w:val="Header"/>
      <w:spacing w:line="200" w:lineRule="exact"/>
      <w:rPr>
        <w:sz w:val="2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3E32F9" w14:textId="77777777" w:rsidR="001D148E" w:rsidRPr="00740342" w:rsidRDefault="001D148E" w:rsidP="0059351E">
    <w:pPr>
      <w:pStyle w:val="H1RunningHeader"/>
      <w:rPr>
        <w:sz w:val="48"/>
        <w:szCs w:val="48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97F874" w14:textId="77777777" w:rsidR="001D148E" w:rsidRPr="00740342" w:rsidRDefault="001D148E" w:rsidP="0059351E">
    <w:pPr>
      <w:pStyle w:val="H1RunningHeader"/>
      <w:rPr>
        <w:sz w:val="48"/>
        <w:szCs w:val="4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1D7C8D1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C7767EE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A84E58C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154EBD1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3A56567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68260A8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8312A73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1348F84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3E8AA33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997000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BF08396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D88403A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2DCD3B45"/>
    <w:multiLevelType w:val="multilevel"/>
    <w:tmpl w:val="08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>
    <w:nsid w:val="54E77C6C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3"/>
  </w:num>
  <w:num w:numId="11">
    <w:abstractNumId w:val="11"/>
  </w:num>
  <w:num w:numId="12">
    <w:abstractNumId w:val="12"/>
  </w:num>
  <w:num w:numId="13">
    <w:abstractNumId w:val="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TrueTypeFonts/>
  <w:mirrorMargins/>
  <w:bordersDoNotSurroundHeader/>
  <w:bordersDoNotSurroundFooter/>
  <w:activeWritingStyle w:appName="MSWord" w:lang="en-GB" w:vendorID="64" w:dllVersion="131078" w:nlCheck="1" w:checkStyle="1"/>
  <w:activeWritingStyle w:appName="MSWord" w:lang="fr-FR" w:vendorID="64" w:dllVersion="131078" w:nlCheck="1" w:checkStyle="1"/>
  <w:activeWritingStyle w:appName="MSWord" w:lang="en-US" w:vendorID="64" w:dllVersion="131078" w:nlCheck="1" w:checkStyle="1"/>
  <w:activeWritingStyle w:appName="MSWord" w:lang="fr-CH" w:vendorID="64" w:dllVersion="131078" w:nlCheck="1" w:checkStyle="1"/>
  <w:activeWritingStyle w:appName="MSWord" w:lang="ja-JP" w:vendorID="64" w:dllVersion="131078" w:nlCheck="1" w:checkStyle="1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trackRevisions/>
  <w:defaultTabStop w:val="720"/>
  <w:evenAndOddHeaders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 fillcolor="white">
      <v:fill color="white"/>
      <v:textbox inset="0,0,0,0"/>
    </o:shapedefaults>
  </w:hdrShapeDefaults>
  <w:footnotePr>
    <w:footnote w:id="-1"/>
    <w:footnote w:id="0"/>
  </w:footnotePr>
  <w:endnotePr>
    <w:numFmt w:val="decimal"/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quot;7_x000a_En9g¦VÝs'¬Ĕ0Îŋ¬:ðƃÉDēƺæMĵǱăWŗȨğaźɠļjƜʗřtƾˎŶ~ǡ̅ƒȃ̽ƯȥʹǌɈΫǩ¤ɪϢȅ®ʌКȢ¸ʯёȿÁˑ҈ɜË˴ҿɸÕ̖ӷʕß̸Ԯʲè͛եˏòͽ֜˫üΟה̈ąς؋̥ďϤق͂ęІٹ͞ĢЩڰͻĬыۨΘĶѭܟεĿҐݖϑŉҲލϮœӔ߅ЋŜӷ߼ЧŦԙ࠳фŰԻࡪѡŹ՞ࢢѾƃրࣙҚƍ֢ऐҷƖׅेӔƠקॿӱƪ؉শԍƳج৭ԪƽَਤՇǇٰੜդǐړઓրǚڵ૊֝ǤۗଁֺǭۺହחǷܜ୰׳ȁܾ஧ؐȊݡ௞حȔރఖيȞޥ్٦ȧ߈಄ڃȱߪ಻ڠȻࠌೲڽɄ࠯പۙɎࡑൡ۶ɘࡳ඘ܓɡ࢖ාܰɫࢸง݌ɵࣛ฾ݩɿࣽ๵ކʈटຬޣʒू໤޿ʜ।༛ߜʥআདྷ߹ʯ঩ྉࠕʹো࿁࠲˂৭࿸ࡏˌਐု࡬˖ਲၦ࢈˟੔႞ࢥ˩੷ვࣂ˳ઙᄌࣟ˼઻ᅃࣻ̆૞ᅻघ̐଀ᆲव̙ଢᇩ॒̣୅ሠ८̭୧ቘঋ̶உ኏ন̀஬዆৅͊௎ዽৡ͓௰ጵ৾͝ఓ፬ਛͧవᎣਸͰ౗Ꮪ੔ͺ౺ᐑੱ΄ಜᑉ઎΍ಾᒀફΗೡᒷેΡഃᓮ૤Ϊഥᔦଁδൈᕝଞξ൪ᖔ଺χඌᗋୗϑදᘃ୴ϛෑᘺஐϤෳᙱ஭Ϯถᚨொϸุᛠ௧Ё๛᜗ఃЋ๽ᝎఠЕຟចఽПໂួౚШ໤៴౶в༆ᠫಓм༩ᡢರхཋᢚ್я཭ᣑ೩љྐᤈആѢྲ᤿ണѬ࿔᥷ീѶ࿷᦮൜ѿမ᧥൹҉ျ᨜ඖғၞᩓඳҜႀ᪋ාҦႢ᫂෬ҰჅ᫹ฉҹყᬰฦӃᄉ᭨โӍᄬᮟ๟Ӗᅎᯖ๼ӠᅰᰍນӪᆓ᱅ີӳᆵᱼ໒ӽᇗᲳ໯ԇᇺᳪ༌Ԑሜᴢ༨ԚሾᵙཅԤቡᶐརԭኃ᷇ཾԷእ᷿ྛՁወḶྸՊዪṭ࿕ՔጌẤ࿱՞ጯỜဎէፑἓါձ፳Ὂ၈ջ᎖ᾁၤքᎸᾹႁ֎Ꮫ῰႞֘ᏽ‧Ⴛ֢ᐟ⁞თ֫ᑂₕჴֵᑤ⃍ᄑֿᒆ℄ᄮ׈ᒩ℻ᅊגᓋⅲᅧלᓭ↪ᆄץᔐ⇡ᆡׯᔲ∘ᆽ׹ᕔ≏ᇚ؂ᕷ⊇ᇷ،ᖙ⊾ሔؖᖻ⋵ሰ؟ᗞ⌬ቍةᘀ⍤ቪسᘢ⎛ኇؼᙅ⏒ኣنᙧ␉ዀِᚉ⑁ዝٙᚬ⑸ዺ٣ᛎ⒯጖٭ᛰⓦጳٶᜓ┞ፐڀ᜵╕፬ڊ᝗▌ᎉړ᝺◃Ꭶڝវ◻Ꮓڧើ☲Ꮯڰ១♩ᏼں᠃⚠ᐙۄᠥ⛗ᐶۍᡈ✏ᑒۗᡪ❆ᑯۡᢌ❽ᒌ۪᢯➴ᒩ۴ᣑ⟬ᓅ۾ᣳ⠣ᓢ܇ᤖ⡚ᓿܑᤸ⢑ᔜܛᥚ⣉ᔸܤ᥽⤀ᕕܮᦟ⤷ᕲܸᧂ⥮ᖏ݂᧤⦦ᖫ݋ᨆ⧝ᗈݕᨩ⨔ᗥݟᩋ⩋ᘂݨᩭ⪃ᘞݲ᪐⪺ᘻݼ᪲⫱ᙘޅ᫔⬨ᙵޏ᫷⭠ᚑޙᬙ⮗ᚮޢᬻ⯎ᛋެ᭞Ⰵᛨ޶ᮀⰽᜄ޿ᮢⱴᜡ߉ᯅⲫ᜾ߓᯧ"/>
    <w:docVar w:name="EN.Layout" w:val="砶¬섔섞섪센셆셐셚셤셮셸솂소솖솠솪솴솾쇈쇒쇜쇦쇰쇺숄숎수숢숬숶쉀쉊쉔쉞쉨쉲쉼슆슐슚스슮슸싂싌싖신싪싴싾쌈쌒쌜쌦쌰쌺썄썎썘썢썬썶쎀쎊쎔쎞쎨쎲쎼쏆쏐쏚쏤쏮쏸쐂쐌쐖쐠쐪쐴쐾쑈쑒쑜쑦쑰쑺쒄쒎쒘쒢쒬쒶쓀쓊쓔쓞쓨쓲쓼씆씐씚씤씮씸앂알앖애앪앴앾얈얒얜얦얰얺엄엎엘엢여엶였옊옔옞온옲옼왆왐왚왤왮외욂욌욖욠욪운욾웈웒웜웦웰웺위윎윘윢윬윶은읊읔읞읨읲일있잔잠재잸쟄쟐쟜쟨쟴저젌젘젤젰젼졈졔졠졬졸좄좐좜좨좴죀죌죘죤죰주줈줔줠줬줸쥄쥐쥜쥨쥴즀즌즘즤즰즼질짔짠짬째쨄쨐쨜쨨쨴쩀쩌쩘쩤쩰쩼쪈쪔쪢쪰쪾쫌쫚쫨쫶쬄쬒쬠쬮쬼쭊쭘쭦쭴쮂쮐쮞쮬쮺쯎쯚쯦쯲쯺찂찊찒찚찢찪찲찺챂챊챒챜챦챰챺첄첎처첢첬첶쳀쳊쳔쳞쳨쳲쳼촆촐촚촤촮촸쵂쵌쵖쵠쵪쵴쵾춈춒출춦춰춺췄췎췘췢췬췶츀츊츔츞츨츲츼칆칐칚칤칮칸캂캌캖캠캪캴캾컈컒컜컦컰컺켄켎켘켢켬켶콀콊코콞콨콲콼쾆쾐쾚쾤쾮쾸쿂쿌쿖쿠쿪쿴쿾퀈퀒퀜퀦퀲퀾큊큖큢큮큺킆킒킞킪킶탂탎탚탦탲탾턊턖턢턮턺텆텒텞텪텶톂톎톚톦톲톾퇊퇖퇢퇮퇺툆툒툞툪툶퉄퉒퉠퉮퉼튊튘튦튴틈틒틜틦티틺팄팎팘팢팬팶퍀퍊퍔퍞퍨퍲퍼펆펐펚펤펮편폂폌폖폠폪폴폾퐈퐒퐜퐦퐰퐺푄푎푘푤푰푼품풔풠풬풸퓄퓐퓜퓨퓴픀플픘픤픰피핈핖핤핲햀햎햜햪햸헆헔헢헶헼현혌혔혜혤혬혴혼홄홌화활홤홬홴홾횈횒횜횦횰횺후훎훘훢훬훶휀휊휔휞휨휲휼흆흐흚흤흮흸힂힌힖힠힪ힴힾ퟈ퟒퟜퟦퟰퟺ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"/>
    <w:docVar w:name="EN.Libraries" w:val="&lt;Libraries&gt;&lt;/Libraries&gt;"/>
  </w:docVars>
  <w:rsids>
    <w:rsidRoot w:val="006C5A08"/>
    <w:rsid w:val="000004DD"/>
    <w:rsid w:val="00001BBF"/>
    <w:rsid w:val="0000311E"/>
    <w:rsid w:val="00003531"/>
    <w:rsid w:val="00005F2E"/>
    <w:rsid w:val="00007213"/>
    <w:rsid w:val="000073CD"/>
    <w:rsid w:val="00007BAC"/>
    <w:rsid w:val="0001141D"/>
    <w:rsid w:val="000132B0"/>
    <w:rsid w:val="0001466E"/>
    <w:rsid w:val="0001538F"/>
    <w:rsid w:val="000159B3"/>
    <w:rsid w:val="000166DC"/>
    <w:rsid w:val="000173F5"/>
    <w:rsid w:val="00020950"/>
    <w:rsid w:val="000230F4"/>
    <w:rsid w:val="000231DE"/>
    <w:rsid w:val="000246F9"/>
    <w:rsid w:val="000254CD"/>
    <w:rsid w:val="00025CC2"/>
    <w:rsid w:val="00027383"/>
    <w:rsid w:val="0003170D"/>
    <w:rsid w:val="00031E45"/>
    <w:rsid w:val="00042FAB"/>
    <w:rsid w:val="00045271"/>
    <w:rsid w:val="00045A67"/>
    <w:rsid w:val="000471E9"/>
    <w:rsid w:val="00051C5E"/>
    <w:rsid w:val="00052FFE"/>
    <w:rsid w:val="00054CA3"/>
    <w:rsid w:val="00057982"/>
    <w:rsid w:val="00065238"/>
    <w:rsid w:val="00065BFF"/>
    <w:rsid w:val="00066BB4"/>
    <w:rsid w:val="00067E22"/>
    <w:rsid w:val="000703E7"/>
    <w:rsid w:val="00072C21"/>
    <w:rsid w:val="000734A0"/>
    <w:rsid w:val="00075FAB"/>
    <w:rsid w:val="0007706A"/>
    <w:rsid w:val="00080323"/>
    <w:rsid w:val="00080E94"/>
    <w:rsid w:val="00081108"/>
    <w:rsid w:val="00082778"/>
    <w:rsid w:val="00083BFC"/>
    <w:rsid w:val="0009011A"/>
    <w:rsid w:val="0009050B"/>
    <w:rsid w:val="00092B9A"/>
    <w:rsid w:val="000958E8"/>
    <w:rsid w:val="00097591"/>
    <w:rsid w:val="000A0E60"/>
    <w:rsid w:val="000A1EC5"/>
    <w:rsid w:val="000A4670"/>
    <w:rsid w:val="000A5C2C"/>
    <w:rsid w:val="000A71A3"/>
    <w:rsid w:val="000A7DBA"/>
    <w:rsid w:val="000B0542"/>
    <w:rsid w:val="000B0D22"/>
    <w:rsid w:val="000B24AB"/>
    <w:rsid w:val="000B28E9"/>
    <w:rsid w:val="000B4013"/>
    <w:rsid w:val="000B7014"/>
    <w:rsid w:val="000B7545"/>
    <w:rsid w:val="000C06CE"/>
    <w:rsid w:val="000C0DC2"/>
    <w:rsid w:val="000C2589"/>
    <w:rsid w:val="000C29C4"/>
    <w:rsid w:val="000C2BB7"/>
    <w:rsid w:val="000C314B"/>
    <w:rsid w:val="000C32FC"/>
    <w:rsid w:val="000C40A9"/>
    <w:rsid w:val="000C605C"/>
    <w:rsid w:val="000C73AC"/>
    <w:rsid w:val="000C773B"/>
    <w:rsid w:val="000D2221"/>
    <w:rsid w:val="000D2A02"/>
    <w:rsid w:val="000D4ED8"/>
    <w:rsid w:val="000D5AE7"/>
    <w:rsid w:val="000E0EEF"/>
    <w:rsid w:val="000E2372"/>
    <w:rsid w:val="000E2F8D"/>
    <w:rsid w:val="000E47D9"/>
    <w:rsid w:val="000E52ED"/>
    <w:rsid w:val="000E7546"/>
    <w:rsid w:val="000F359A"/>
    <w:rsid w:val="000F4EBB"/>
    <w:rsid w:val="000F5A24"/>
    <w:rsid w:val="000F62C3"/>
    <w:rsid w:val="000F7964"/>
    <w:rsid w:val="00104AF3"/>
    <w:rsid w:val="001107BA"/>
    <w:rsid w:val="001108D6"/>
    <w:rsid w:val="00110E73"/>
    <w:rsid w:val="00114028"/>
    <w:rsid w:val="001156C0"/>
    <w:rsid w:val="0011679F"/>
    <w:rsid w:val="001204C1"/>
    <w:rsid w:val="0012428D"/>
    <w:rsid w:val="001266E9"/>
    <w:rsid w:val="00127C07"/>
    <w:rsid w:val="00130003"/>
    <w:rsid w:val="00134BEB"/>
    <w:rsid w:val="00135BF3"/>
    <w:rsid w:val="00143863"/>
    <w:rsid w:val="001500B8"/>
    <w:rsid w:val="00151CBD"/>
    <w:rsid w:val="00153182"/>
    <w:rsid w:val="001531BA"/>
    <w:rsid w:val="00162682"/>
    <w:rsid w:val="00163F34"/>
    <w:rsid w:val="001656D4"/>
    <w:rsid w:val="00165FFB"/>
    <w:rsid w:val="00170343"/>
    <w:rsid w:val="0017048A"/>
    <w:rsid w:val="00170A98"/>
    <w:rsid w:val="00174FEF"/>
    <w:rsid w:val="0017562C"/>
    <w:rsid w:val="00176EA7"/>
    <w:rsid w:val="00177B5C"/>
    <w:rsid w:val="00190CA1"/>
    <w:rsid w:val="001928DD"/>
    <w:rsid w:val="001936E9"/>
    <w:rsid w:val="00194B37"/>
    <w:rsid w:val="001A0995"/>
    <w:rsid w:val="001A1257"/>
    <w:rsid w:val="001A1C3F"/>
    <w:rsid w:val="001A2198"/>
    <w:rsid w:val="001A22A6"/>
    <w:rsid w:val="001A3E57"/>
    <w:rsid w:val="001A4AAB"/>
    <w:rsid w:val="001A5A2B"/>
    <w:rsid w:val="001A5B28"/>
    <w:rsid w:val="001A6533"/>
    <w:rsid w:val="001A7E7B"/>
    <w:rsid w:val="001B0DCD"/>
    <w:rsid w:val="001B2209"/>
    <w:rsid w:val="001B39C9"/>
    <w:rsid w:val="001B4549"/>
    <w:rsid w:val="001B52C6"/>
    <w:rsid w:val="001B60FB"/>
    <w:rsid w:val="001B6274"/>
    <w:rsid w:val="001C2CB3"/>
    <w:rsid w:val="001C585D"/>
    <w:rsid w:val="001D148E"/>
    <w:rsid w:val="001D724C"/>
    <w:rsid w:val="001D72BF"/>
    <w:rsid w:val="001E1AD7"/>
    <w:rsid w:val="001E33FB"/>
    <w:rsid w:val="001E5847"/>
    <w:rsid w:val="001E68E8"/>
    <w:rsid w:val="001E7A61"/>
    <w:rsid w:val="001F4F71"/>
    <w:rsid w:val="00203A1A"/>
    <w:rsid w:val="002067F0"/>
    <w:rsid w:val="002173F7"/>
    <w:rsid w:val="00225822"/>
    <w:rsid w:val="0022596D"/>
    <w:rsid w:val="00226354"/>
    <w:rsid w:val="0023187A"/>
    <w:rsid w:val="0023237B"/>
    <w:rsid w:val="00233BD7"/>
    <w:rsid w:val="00236D7F"/>
    <w:rsid w:val="00237FA5"/>
    <w:rsid w:val="00240887"/>
    <w:rsid w:val="00240983"/>
    <w:rsid w:val="0024369F"/>
    <w:rsid w:val="00246117"/>
    <w:rsid w:val="00250E1F"/>
    <w:rsid w:val="002544AE"/>
    <w:rsid w:val="00270848"/>
    <w:rsid w:val="0027301B"/>
    <w:rsid w:val="002771F9"/>
    <w:rsid w:val="002777EF"/>
    <w:rsid w:val="00281257"/>
    <w:rsid w:val="00282D32"/>
    <w:rsid w:val="00283EB0"/>
    <w:rsid w:val="00284E55"/>
    <w:rsid w:val="002918B3"/>
    <w:rsid w:val="00292326"/>
    <w:rsid w:val="00294313"/>
    <w:rsid w:val="002962F5"/>
    <w:rsid w:val="002A1822"/>
    <w:rsid w:val="002A466C"/>
    <w:rsid w:val="002B20CE"/>
    <w:rsid w:val="002B211E"/>
    <w:rsid w:val="002B5E74"/>
    <w:rsid w:val="002B7B58"/>
    <w:rsid w:val="002B7EEE"/>
    <w:rsid w:val="002C080C"/>
    <w:rsid w:val="002C10EF"/>
    <w:rsid w:val="002C3F77"/>
    <w:rsid w:val="002C3FAE"/>
    <w:rsid w:val="002D0294"/>
    <w:rsid w:val="002D04D6"/>
    <w:rsid w:val="002D7F15"/>
    <w:rsid w:val="002E09CF"/>
    <w:rsid w:val="002E489A"/>
    <w:rsid w:val="002F1242"/>
    <w:rsid w:val="002F20EF"/>
    <w:rsid w:val="002F3718"/>
    <w:rsid w:val="002F4FD2"/>
    <w:rsid w:val="002F6658"/>
    <w:rsid w:val="002F6F50"/>
    <w:rsid w:val="002F7FB8"/>
    <w:rsid w:val="0030029C"/>
    <w:rsid w:val="003017A5"/>
    <w:rsid w:val="00306236"/>
    <w:rsid w:val="0031090B"/>
    <w:rsid w:val="003114A2"/>
    <w:rsid w:val="003115B8"/>
    <w:rsid w:val="00311739"/>
    <w:rsid w:val="003119A9"/>
    <w:rsid w:val="003119B3"/>
    <w:rsid w:val="00311D6F"/>
    <w:rsid w:val="0031362C"/>
    <w:rsid w:val="00314B02"/>
    <w:rsid w:val="00315848"/>
    <w:rsid w:val="00315BA1"/>
    <w:rsid w:val="00315D92"/>
    <w:rsid w:val="0031610B"/>
    <w:rsid w:val="00321C36"/>
    <w:rsid w:val="00323864"/>
    <w:rsid w:val="0032556E"/>
    <w:rsid w:val="00327BC1"/>
    <w:rsid w:val="003304A0"/>
    <w:rsid w:val="00334D45"/>
    <w:rsid w:val="00336344"/>
    <w:rsid w:val="00343E33"/>
    <w:rsid w:val="00344299"/>
    <w:rsid w:val="00347D54"/>
    <w:rsid w:val="00350810"/>
    <w:rsid w:val="00352CDD"/>
    <w:rsid w:val="00353112"/>
    <w:rsid w:val="00357D83"/>
    <w:rsid w:val="0036234B"/>
    <w:rsid w:val="003628FE"/>
    <w:rsid w:val="00363C74"/>
    <w:rsid w:val="00363DC8"/>
    <w:rsid w:val="0036469C"/>
    <w:rsid w:val="0036690E"/>
    <w:rsid w:val="00370141"/>
    <w:rsid w:val="00370C94"/>
    <w:rsid w:val="0037307E"/>
    <w:rsid w:val="00373B58"/>
    <w:rsid w:val="00376048"/>
    <w:rsid w:val="003768E8"/>
    <w:rsid w:val="00382E2E"/>
    <w:rsid w:val="00385734"/>
    <w:rsid w:val="00386335"/>
    <w:rsid w:val="00387172"/>
    <w:rsid w:val="003871C9"/>
    <w:rsid w:val="00387EA2"/>
    <w:rsid w:val="00391564"/>
    <w:rsid w:val="00396CA2"/>
    <w:rsid w:val="003973A5"/>
    <w:rsid w:val="003A6473"/>
    <w:rsid w:val="003B06E8"/>
    <w:rsid w:val="003B0EE4"/>
    <w:rsid w:val="003B2218"/>
    <w:rsid w:val="003B2C00"/>
    <w:rsid w:val="003B4829"/>
    <w:rsid w:val="003B4958"/>
    <w:rsid w:val="003B717F"/>
    <w:rsid w:val="003B71D9"/>
    <w:rsid w:val="003B74EE"/>
    <w:rsid w:val="003B78DD"/>
    <w:rsid w:val="003C22B6"/>
    <w:rsid w:val="003C47D4"/>
    <w:rsid w:val="003C4DA7"/>
    <w:rsid w:val="003C6397"/>
    <w:rsid w:val="003C75A8"/>
    <w:rsid w:val="003C7CFE"/>
    <w:rsid w:val="003C7D33"/>
    <w:rsid w:val="003D0803"/>
    <w:rsid w:val="003D1198"/>
    <w:rsid w:val="003D2B9A"/>
    <w:rsid w:val="003D3F15"/>
    <w:rsid w:val="003D559F"/>
    <w:rsid w:val="003D66A0"/>
    <w:rsid w:val="003D7BEE"/>
    <w:rsid w:val="003E060C"/>
    <w:rsid w:val="003E0F57"/>
    <w:rsid w:val="003E2E49"/>
    <w:rsid w:val="003E70B1"/>
    <w:rsid w:val="003F1494"/>
    <w:rsid w:val="003F1A0D"/>
    <w:rsid w:val="003F2BBC"/>
    <w:rsid w:val="003F4A2D"/>
    <w:rsid w:val="003F516B"/>
    <w:rsid w:val="003F760E"/>
    <w:rsid w:val="00402DA1"/>
    <w:rsid w:val="00406986"/>
    <w:rsid w:val="00407706"/>
    <w:rsid w:val="004115F0"/>
    <w:rsid w:val="00412EF4"/>
    <w:rsid w:val="004147E6"/>
    <w:rsid w:val="00415DD9"/>
    <w:rsid w:val="004202CA"/>
    <w:rsid w:val="004218E7"/>
    <w:rsid w:val="00424330"/>
    <w:rsid w:val="0042585B"/>
    <w:rsid w:val="00426921"/>
    <w:rsid w:val="00430711"/>
    <w:rsid w:val="0043150C"/>
    <w:rsid w:val="0043352F"/>
    <w:rsid w:val="00434CE9"/>
    <w:rsid w:val="0043550E"/>
    <w:rsid w:val="00437E75"/>
    <w:rsid w:val="004407E4"/>
    <w:rsid w:val="00440A3C"/>
    <w:rsid w:val="00441385"/>
    <w:rsid w:val="00445505"/>
    <w:rsid w:val="00445C0C"/>
    <w:rsid w:val="00451324"/>
    <w:rsid w:val="004541B5"/>
    <w:rsid w:val="0045436F"/>
    <w:rsid w:val="00456365"/>
    <w:rsid w:val="00456B49"/>
    <w:rsid w:val="004623B6"/>
    <w:rsid w:val="00465501"/>
    <w:rsid w:val="004662B2"/>
    <w:rsid w:val="00467A6D"/>
    <w:rsid w:val="00467A91"/>
    <w:rsid w:val="004747FF"/>
    <w:rsid w:val="004755C5"/>
    <w:rsid w:val="00476138"/>
    <w:rsid w:val="004768D5"/>
    <w:rsid w:val="0048104E"/>
    <w:rsid w:val="0048194C"/>
    <w:rsid w:val="00482469"/>
    <w:rsid w:val="00482FDE"/>
    <w:rsid w:val="004870C6"/>
    <w:rsid w:val="004871B8"/>
    <w:rsid w:val="00490497"/>
    <w:rsid w:val="00491891"/>
    <w:rsid w:val="00492E9C"/>
    <w:rsid w:val="0049702D"/>
    <w:rsid w:val="00497962"/>
    <w:rsid w:val="004A5F73"/>
    <w:rsid w:val="004A62CC"/>
    <w:rsid w:val="004B7E8F"/>
    <w:rsid w:val="004C0866"/>
    <w:rsid w:val="004C1B6C"/>
    <w:rsid w:val="004C1FAA"/>
    <w:rsid w:val="004C27D7"/>
    <w:rsid w:val="004C382C"/>
    <w:rsid w:val="004C3EBE"/>
    <w:rsid w:val="004C4987"/>
    <w:rsid w:val="004C4EC6"/>
    <w:rsid w:val="004C6C18"/>
    <w:rsid w:val="004D01DE"/>
    <w:rsid w:val="004D22C6"/>
    <w:rsid w:val="004D23AE"/>
    <w:rsid w:val="004D37E5"/>
    <w:rsid w:val="004D5710"/>
    <w:rsid w:val="004D5A03"/>
    <w:rsid w:val="004D6F66"/>
    <w:rsid w:val="004E0AD8"/>
    <w:rsid w:val="004E1FDE"/>
    <w:rsid w:val="004E592D"/>
    <w:rsid w:val="004E6415"/>
    <w:rsid w:val="004E6D46"/>
    <w:rsid w:val="004E7316"/>
    <w:rsid w:val="004F0FF9"/>
    <w:rsid w:val="004F52B8"/>
    <w:rsid w:val="004F7CAD"/>
    <w:rsid w:val="00500A6C"/>
    <w:rsid w:val="005031AD"/>
    <w:rsid w:val="005054BE"/>
    <w:rsid w:val="00506C50"/>
    <w:rsid w:val="005121CB"/>
    <w:rsid w:val="00512302"/>
    <w:rsid w:val="00512C15"/>
    <w:rsid w:val="005143AC"/>
    <w:rsid w:val="00516730"/>
    <w:rsid w:val="0052000C"/>
    <w:rsid w:val="00520633"/>
    <w:rsid w:val="00520FC1"/>
    <w:rsid w:val="0052182F"/>
    <w:rsid w:val="005220B9"/>
    <w:rsid w:val="00523A5D"/>
    <w:rsid w:val="00523A78"/>
    <w:rsid w:val="0053351E"/>
    <w:rsid w:val="00537E39"/>
    <w:rsid w:val="005404D9"/>
    <w:rsid w:val="00540CC9"/>
    <w:rsid w:val="00544FE2"/>
    <w:rsid w:val="00547307"/>
    <w:rsid w:val="00547B7F"/>
    <w:rsid w:val="0055146D"/>
    <w:rsid w:val="00556406"/>
    <w:rsid w:val="00556CE9"/>
    <w:rsid w:val="0056012A"/>
    <w:rsid w:val="00561AF1"/>
    <w:rsid w:val="00563C56"/>
    <w:rsid w:val="005654E1"/>
    <w:rsid w:val="00566452"/>
    <w:rsid w:val="0057175A"/>
    <w:rsid w:val="00571CD0"/>
    <w:rsid w:val="00574A09"/>
    <w:rsid w:val="00577D9A"/>
    <w:rsid w:val="00581489"/>
    <w:rsid w:val="00583D93"/>
    <w:rsid w:val="00590C5E"/>
    <w:rsid w:val="0059351E"/>
    <w:rsid w:val="0059653E"/>
    <w:rsid w:val="00596769"/>
    <w:rsid w:val="005A06C3"/>
    <w:rsid w:val="005A2ED8"/>
    <w:rsid w:val="005A78F6"/>
    <w:rsid w:val="005B19F9"/>
    <w:rsid w:val="005B66B0"/>
    <w:rsid w:val="005B7CAC"/>
    <w:rsid w:val="005C34D6"/>
    <w:rsid w:val="005C4499"/>
    <w:rsid w:val="005C4B2D"/>
    <w:rsid w:val="005C7D19"/>
    <w:rsid w:val="005D094C"/>
    <w:rsid w:val="005D1A51"/>
    <w:rsid w:val="005D49A5"/>
    <w:rsid w:val="005D5CDB"/>
    <w:rsid w:val="005D5ED9"/>
    <w:rsid w:val="005E0386"/>
    <w:rsid w:val="005E117C"/>
    <w:rsid w:val="005E33F0"/>
    <w:rsid w:val="005E3F41"/>
    <w:rsid w:val="005E4040"/>
    <w:rsid w:val="005E59F1"/>
    <w:rsid w:val="005E6A28"/>
    <w:rsid w:val="005F108C"/>
    <w:rsid w:val="005F3D41"/>
    <w:rsid w:val="005F6991"/>
    <w:rsid w:val="005F7467"/>
    <w:rsid w:val="0060003D"/>
    <w:rsid w:val="006005B3"/>
    <w:rsid w:val="006009E7"/>
    <w:rsid w:val="006027CE"/>
    <w:rsid w:val="00602841"/>
    <w:rsid w:val="00605506"/>
    <w:rsid w:val="00606393"/>
    <w:rsid w:val="00606ACE"/>
    <w:rsid w:val="00607902"/>
    <w:rsid w:val="00613ECB"/>
    <w:rsid w:val="00617B6C"/>
    <w:rsid w:val="00620A54"/>
    <w:rsid w:val="00625D2E"/>
    <w:rsid w:val="00626858"/>
    <w:rsid w:val="006279CE"/>
    <w:rsid w:val="00630968"/>
    <w:rsid w:val="0063096F"/>
    <w:rsid w:val="00631326"/>
    <w:rsid w:val="006345DA"/>
    <w:rsid w:val="00634813"/>
    <w:rsid w:val="00635838"/>
    <w:rsid w:val="0063763D"/>
    <w:rsid w:val="00641186"/>
    <w:rsid w:val="00641DA1"/>
    <w:rsid w:val="006425A4"/>
    <w:rsid w:val="00642DC4"/>
    <w:rsid w:val="006431BA"/>
    <w:rsid w:val="00645243"/>
    <w:rsid w:val="00652106"/>
    <w:rsid w:val="006523E0"/>
    <w:rsid w:val="00655A58"/>
    <w:rsid w:val="00656A38"/>
    <w:rsid w:val="00657A4E"/>
    <w:rsid w:val="0066240B"/>
    <w:rsid w:val="00663334"/>
    <w:rsid w:val="00674648"/>
    <w:rsid w:val="00674A53"/>
    <w:rsid w:val="00675F22"/>
    <w:rsid w:val="006763B3"/>
    <w:rsid w:val="00676770"/>
    <w:rsid w:val="00677018"/>
    <w:rsid w:val="0067715A"/>
    <w:rsid w:val="006809F2"/>
    <w:rsid w:val="00684366"/>
    <w:rsid w:val="0069118F"/>
    <w:rsid w:val="0069435D"/>
    <w:rsid w:val="00694766"/>
    <w:rsid w:val="00694F76"/>
    <w:rsid w:val="006956CB"/>
    <w:rsid w:val="00695902"/>
    <w:rsid w:val="006970A8"/>
    <w:rsid w:val="00697537"/>
    <w:rsid w:val="006A0B35"/>
    <w:rsid w:val="006A284F"/>
    <w:rsid w:val="006A2CCB"/>
    <w:rsid w:val="006A5E34"/>
    <w:rsid w:val="006B1554"/>
    <w:rsid w:val="006B171F"/>
    <w:rsid w:val="006B2CBF"/>
    <w:rsid w:val="006B4619"/>
    <w:rsid w:val="006B554C"/>
    <w:rsid w:val="006B5C87"/>
    <w:rsid w:val="006B670A"/>
    <w:rsid w:val="006B6BA7"/>
    <w:rsid w:val="006C44F4"/>
    <w:rsid w:val="006C5808"/>
    <w:rsid w:val="006C5A08"/>
    <w:rsid w:val="006C7E5E"/>
    <w:rsid w:val="006D244C"/>
    <w:rsid w:val="006D463A"/>
    <w:rsid w:val="006D67E4"/>
    <w:rsid w:val="006D6856"/>
    <w:rsid w:val="006D72DF"/>
    <w:rsid w:val="006D7C30"/>
    <w:rsid w:val="006E360C"/>
    <w:rsid w:val="006E4362"/>
    <w:rsid w:val="006F3044"/>
    <w:rsid w:val="006F448E"/>
    <w:rsid w:val="006F6A05"/>
    <w:rsid w:val="007020C5"/>
    <w:rsid w:val="00706C51"/>
    <w:rsid w:val="007123DE"/>
    <w:rsid w:val="0071618B"/>
    <w:rsid w:val="00717636"/>
    <w:rsid w:val="0071784E"/>
    <w:rsid w:val="0072442A"/>
    <w:rsid w:val="00727C41"/>
    <w:rsid w:val="00727F4C"/>
    <w:rsid w:val="00731115"/>
    <w:rsid w:val="00734304"/>
    <w:rsid w:val="0073495A"/>
    <w:rsid w:val="00735CD3"/>
    <w:rsid w:val="007373B2"/>
    <w:rsid w:val="007411B0"/>
    <w:rsid w:val="00742C74"/>
    <w:rsid w:val="00743B20"/>
    <w:rsid w:val="00756D0C"/>
    <w:rsid w:val="00757863"/>
    <w:rsid w:val="007625D3"/>
    <w:rsid w:val="00763827"/>
    <w:rsid w:val="00764224"/>
    <w:rsid w:val="0076425B"/>
    <w:rsid w:val="00764410"/>
    <w:rsid w:val="0076495E"/>
    <w:rsid w:val="007657D1"/>
    <w:rsid w:val="007718E6"/>
    <w:rsid w:val="00775019"/>
    <w:rsid w:val="00775AF2"/>
    <w:rsid w:val="007765CE"/>
    <w:rsid w:val="007771B0"/>
    <w:rsid w:val="00781C22"/>
    <w:rsid w:val="00782A23"/>
    <w:rsid w:val="00783484"/>
    <w:rsid w:val="007848F5"/>
    <w:rsid w:val="00786A38"/>
    <w:rsid w:val="0078702C"/>
    <w:rsid w:val="007903BC"/>
    <w:rsid w:val="007909CC"/>
    <w:rsid w:val="00794A98"/>
    <w:rsid w:val="007964A9"/>
    <w:rsid w:val="007968DE"/>
    <w:rsid w:val="007A23A2"/>
    <w:rsid w:val="007A30C0"/>
    <w:rsid w:val="007B0903"/>
    <w:rsid w:val="007B0F3D"/>
    <w:rsid w:val="007B3F29"/>
    <w:rsid w:val="007B47BC"/>
    <w:rsid w:val="007B5FF8"/>
    <w:rsid w:val="007B7889"/>
    <w:rsid w:val="007C11F2"/>
    <w:rsid w:val="007C2A38"/>
    <w:rsid w:val="007C4A8E"/>
    <w:rsid w:val="007D00AB"/>
    <w:rsid w:val="007D02CC"/>
    <w:rsid w:val="007D1C55"/>
    <w:rsid w:val="007D249E"/>
    <w:rsid w:val="007D27C8"/>
    <w:rsid w:val="007D3307"/>
    <w:rsid w:val="007D4FAC"/>
    <w:rsid w:val="007D6BFB"/>
    <w:rsid w:val="007D7259"/>
    <w:rsid w:val="007E0C76"/>
    <w:rsid w:val="007E45CE"/>
    <w:rsid w:val="007E717E"/>
    <w:rsid w:val="007F0A86"/>
    <w:rsid w:val="007F2863"/>
    <w:rsid w:val="007F3240"/>
    <w:rsid w:val="007F3E3B"/>
    <w:rsid w:val="007F4496"/>
    <w:rsid w:val="007F57F0"/>
    <w:rsid w:val="008038CD"/>
    <w:rsid w:val="0080485A"/>
    <w:rsid w:val="00804D37"/>
    <w:rsid w:val="0080711F"/>
    <w:rsid w:val="00810AED"/>
    <w:rsid w:val="008128EC"/>
    <w:rsid w:val="008164F9"/>
    <w:rsid w:val="0082192D"/>
    <w:rsid w:val="008240A1"/>
    <w:rsid w:val="008244BC"/>
    <w:rsid w:val="00824E19"/>
    <w:rsid w:val="00834F8B"/>
    <w:rsid w:val="00835E21"/>
    <w:rsid w:val="00836B92"/>
    <w:rsid w:val="00837BB5"/>
    <w:rsid w:val="00837DF2"/>
    <w:rsid w:val="0084030D"/>
    <w:rsid w:val="00840B83"/>
    <w:rsid w:val="00843A1E"/>
    <w:rsid w:val="0084429D"/>
    <w:rsid w:val="00845971"/>
    <w:rsid w:val="00846128"/>
    <w:rsid w:val="00847A05"/>
    <w:rsid w:val="00852983"/>
    <w:rsid w:val="00852D31"/>
    <w:rsid w:val="00852E43"/>
    <w:rsid w:val="008538C8"/>
    <w:rsid w:val="0085460F"/>
    <w:rsid w:val="00856460"/>
    <w:rsid w:val="00863180"/>
    <w:rsid w:val="0086461C"/>
    <w:rsid w:val="00864BCB"/>
    <w:rsid w:val="00867353"/>
    <w:rsid w:val="00870F9F"/>
    <w:rsid w:val="00873A20"/>
    <w:rsid w:val="00875256"/>
    <w:rsid w:val="00875F37"/>
    <w:rsid w:val="00880904"/>
    <w:rsid w:val="00881472"/>
    <w:rsid w:val="00882401"/>
    <w:rsid w:val="0088759B"/>
    <w:rsid w:val="00890AD5"/>
    <w:rsid w:val="00893C37"/>
    <w:rsid w:val="00896EEC"/>
    <w:rsid w:val="00897911"/>
    <w:rsid w:val="008A13CC"/>
    <w:rsid w:val="008A3AD4"/>
    <w:rsid w:val="008A6B8F"/>
    <w:rsid w:val="008B08F7"/>
    <w:rsid w:val="008B165D"/>
    <w:rsid w:val="008B3797"/>
    <w:rsid w:val="008B6846"/>
    <w:rsid w:val="008C0AE1"/>
    <w:rsid w:val="008C11DC"/>
    <w:rsid w:val="008C1E0A"/>
    <w:rsid w:val="008C3F07"/>
    <w:rsid w:val="008C7328"/>
    <w:rsid w:val="008D6C30"/>
    <w:rsid w:val="008E0418"/>
    <w:rsid w:val="008E1520"/>
    <w:rsid w:val="008E2F3D"/>
    <w:rsid w:val="008E5F52"/>
    <w:rsid w:val="008E64AC"/>
    <w:rsid w:val="008E7B59"/>
    <w:rsid w:val="008F03D4"/>
    <w:rsid w:val="008F1C24"/>
    <w:rsid w:val="008F22F7"/>
    <w:rsid w:val="008F4620"/>
    <w:rsid w:val="008F48C7"/>
    <w:rsid w:val="008F70AA"/>
    <w:rsid w:val="00904204"/>
    <w:rsid w:val="00904722"/>
    <w:rsid w:val="009050AD"/>
    <w:rsid w:val="00905B5F"/>
    <w:rsid w:val="00906EE9"/>
    <w:rsid w:val="00907689"/>
    <w:rsid w:val="00907BAE"/>
    <w:rsid w:val="009101D8"/>
    <w:rsid w:val="00912A1A"/>
    <w:rsid w:val="00913CDF"/>
    <w:rsid w:val="00914348"/>
    <w:rsid w:val="00914D36"/>
    <w:rsid w:val="0092147A"/>
    <w:rsid w:val="00921D8E"/>
    <w:rsid w:val="00923142"/>
    <w:rsid w:val="00923AF0"/>
    <w:rsid w:val="009241C3"/>
    <w:rsid w:val="00924B97"/>
    <w:rsid w:val="0092547C"/>
    <w:rsid w:val="0092712D"/>
    <w:rsid w:val="00930EC0"/>
    <w:rsid w:val="00936E42"/>
    <w:rsid w:val="009410FF"/>
    <w:rsid w:val="00941739"/>
    <w:rsid w:val="0094211B"/>
    <w:rsid w:val="00942BAB"/>
    <w:rsid w:val="00944BE2"/>
    <w:rsid w:val="00945B85"/>
    <w:rsid w:val="00947407"/>
    <w:rsid w:val="00950CCB"/>
    <w:rsid w:val="00952EAA"/>
    <w:rsid w:val="00953E1E"/>
    <w:rsid w:val="009547D1"/>
    <w:rsid w:val="009604D7"/>
    <w:rsid w:val="00964F0B"/>
    <w:rsid w:val="00966C88"/>
    <w:rsid w:val="009716D9"/>
    <w:rsid w:val="009717DD"/>
    <w:rsid w:val="00972233"/>
    <w:rsid w:val="0097415F"/>
    <w:rsid w:val="00982400"/>
    <w:rsid w:val="009845F8"/>
    <w:rsid w:val="0098527D"/>
    <w:rsid w:val="009865FD"/>
    <w:rsid w:val="00990722"/>
    <w:rsid w:val="009923C9"/>
    <w:rsid w:val="00993FC5"/>
    <w:rsid w:val="0099504F"/>
    <w:rsid w:val="009957DB"/>
    <w:rsid w:val="00997448"/>
    <w:rsid w:val="009A1827"/>
    <w:rsid w:val="009A18E1"/>
    <w:rsid w:val="009A6331"/>
    <w:rsid w:val="009B0C61"/>
    <w:rsid w:val="009B2FFF"/>
    <w:rsid w:val="009B36CB"/>
    <w:rsid w:val="009B4E42"/>
    <w:rsid w:val="009B5C42"/>
    <w:rsid w:val="009B6032"/>
    <w:rsid w:val="009B7775"/>
    <w:rsid w:val="009C0E78"/>
    <w:rsid w:val="009C28CE"/>
    <w:rsid w:val="009C36E9"/>
    <w:rsid w:val="009C582B"/>
    <w:rsid w:val="009C64FB"/>
    <w:rsid w:val="009D72D4"/>
    <w:rsid w:val="009E0585"/>
    <w:rsid w:val="009E0FCA"/>
    <w:rsid w:val="009E226E"/>
    <w:rsid w:val="009E58DB"/>
    <w:rsid w:val="009E6AA0"/>
    <w:rsid w:val="009E71FE"/>
    <w:rsid w:val="009E7A32"/>
    <w:rsid w:val="009F15C3"/>
    <w:rsid w:val="009F19BD"/>
    <w:rsid w:val="009F20DD"/>
    <w:rsid w:val="009F2D42"/>
    <w:rsid w:val="009F37E3"/>
    <w:rsid w:val="009F38A8"/>
    <w:rsid w:val="009F60F5"/>
    <w:rsid w:val="009F6DF0"/>
    <w:rsid w:val="009F71B5"/>
    <w:rsid w:val="00A02B2B"/>
    <w:rsid w:val="00A03908"/>
    <w:rsid w:val="00A05D3B"/>
    <w:rsid w:val="00A05F83"/>
    <w:rsid w:val="00A074DD"/>
    <w:rsid w:val="00A074EA"/>
    <w:rsid w:val="00A109EC"/>
    <w:rsid w:val="00A11327"/>
    <w:rsid w:val="00A17E21"/>
    <w:rsid w:val="00A223B2"/>
    <w:rsid w:val="00A22430"/>
    <w:rsid w:val="00A248B7"/>
    <w:rsid w:val="00A25700"/>
    <w:rsid w:val="00A25D88"/>
    <w:rsid w:val="00A25EFF"/>
    <w:rsid w:val="00A27F01"/>
    <w:rsid w:val="00A34158"/>
    <w:rsid w:val="00A355E9"/>
    <w:rsid w:val="00A35D88"/>
    <w:rsid w:val="00A36F2C"/>
    <w:rsid w:val="00A37CBC"/>
    <w:rsid w:val="00A43870"/>
    <w:rsid w:val="00A44006"/>
    <w:rsid w:val="00A456AE"/>
    <w:rsid w:val="00A46CB4"/>
    <w:rsid w:val="00A502E3"/>
    <w:rsid w:val="00A5119B"/>
    <w:rsid w:val="00A51333"/>
    <w:rsid w:val="00A55B05"/>
    <w:rsid w:val="00A560CA"/>
    <w:rsid w:val="00A630C1"/>
    <w:rsid w:val="00A71836"/>
    <w:rsid w:val="00A71C13"/>
    <w:rsid w:val="00A71E67"/>
    <w:rsid w:val="00A72CAC"/>
    <w:rsid w:val="00A81159"/>
    <w:rsid w:val="00A82005"/>
    <w:rsid w:val="00A847F4"/>
    <w:rsid w:val="00A848A8"/>
    <w:rsid w:val="00A87030"/>
    <w:rsid w:val="00A90471"/>
    <w:rsid w:val="00A904DD"/>
    <w:rsid w:val="00A9363E"/>
    <w:rsid w:val="00A944A9"/>
    <w:rsid w:val="00A96428"/>
    <w:rsid w:val="00A96F94"/>
    <w:rsid w:val="00A973F5"/>
    <w:rsid w:val="00A978F1"/>
    <w:rsid w:val="00AA0BD2"/>
    <w:rsid w:val="00AA2AE0"/>
    <w:rsid w:val="00AA4F5C"/>
    <w:rsid w:val="00AA5CA9"/>
    <w:rsid w:val="00AB1FFF"/>
    <w:rsid w:val="00AB21B8"/>
    <w:rsid w:val="00AB5B91"/>
    <w:rsid w:val="00AB61C6"/>
    <w:rsid w:val="00AD00C4"/>
    <w:rsid w:val="00AD4451"/>
    <w:rsid w:val="00AD7024"/>
    <w:rsid w:val="00AE016C"/>
    <w:rsid w:val="00AE0E23"/>
    <w:rsid w:val="00AE1259"/>
    <w:rsid w:val="00AE219F"/>
    <w:rsid w:val="00AE51C1"/>
    <w:rsid w:val="00AF16A6"/>
    <w:rsid w:val="00AF5814"/>
    <w:rsid w:val="00B02E56"/>
    <w:rsid w:val="00B0438C"/>
    <w:rsid w:val="00B04A68"/>
    <w:rsid w:val="00B05667"/>
    <w:rsid w:val="00B07539"/>
    <w:rsid w:val="00B1087B"/>
    <w:rsid w:val="00B10BAB"/>
    <w:rsid w:val="00B12896"/>
    <w:rsid w:val="00B1460B"/>
    <w:rsid w:val="00B15999"/>
    <w:rsid w:val="00B22CFF"/>
    <w:rsid w:val="00B245B4"/>
    <w:rsid w:val="00B25044"/>
    <w:rsid w:val="00B253D2"/>
    <w:rsid w:val="00B33390"/>
    <w:rsid w:val="00B453CC"/>
    <w:rsid w:val="00B5081C"/>
    <w:rsid w:val="00B51D8E"/>
    <w:rsid w:val="00B523F5"/>
    <w:rsid w:val="00B52C54"/>
    <w:rsid w:val="00B57E94"/>
    <w:rsid w:val="00B600C8"/>
    <w:rsid w:val="00B61095"/>
    <w:rsid w:val="00B635C9"/>
    <w:rsid w:val="00B65230"/>
    <w:rsid w:val="00B65837"/>
    <w:rsid w:val="00B665F1"/>
    <w:rsid w:val="00B678DF"/>
    <w:rsid w:val="00B742C5"/>
    <w:rsid w:val="00B75C78"/>
    <w:rsid w:val="00B762BC"/>
    <w:rsid w:val="00B800F6"/>
    <w:rsid w:val="00B80726"/>
    <w:rsid w:val="00B80C57"/>
    <w:rsid w:val="00B82870"/>
    <w:rsid w:val="00B917D3"/>
    <w:rsid w:val="00B92286"/>
    <w:rsid w:val="00B9433C"/>
    <w:rsid w:val="00B944CF"/>
    <w:rsid w:val="00B94896"/>
    <w:rsid w:val="00B950C9"/>
    <w:rsid w:val="00B95A6B"/>
    <w:rsid w:val="00B9768F"/>
    <w:rsid w:val="00BA2BFF"/>
    <w:rsid w:val="00BA6E63"/>
    <w:rsid w:val="00BA7F22"/>
    <w:rsid w:val="00BB21D5"/>
    <w:rsid w:val="00BB37DA"/>
    <w:rsid w:val="00BB6D38"/>
    <w:rsid w:val="00BC13CC"/>
    <w:rsid w:val="00BD3020"/>
    <w:rsid w:val="00BD313D"/>
    <w:rsid w:val="00BD3CA5"/>
    <w:rsid w:val="00BD5DDA"/>
    <w:rsid w:val="00BD6483"/>
    <w:rsid w:val="00BD6A1D"/>
    <w:rsid w:val="00BE0932"/>
    <w:rsid w:val="00BE10E6"/>
    <w:rsid w:val="00BE35D2"/>
    <w:rsid w:val="00BE3C42"/>
    <w:rsid w:val="00BE4120"/>
    <w:rsid w:val="00BF07DF"/>
    <w:rsid w:val="00BF1A58"/>
    <w:rsid w:val="00C01B1A"/>
    <w:rsid w:val="00C03C50"/>
    <w:rsid w:val="00C05187"/>
    <w:rsid w:val="00C052DD"/>
    <w:rsid w:val="00C10E87"/>
    <w:rsid w:val="00C116F8"/>
    <w:rsid w:val="00C213BD"/>
    <w:rsid w:val="00C23F90"/>
    <w:rsid w:val="00C2414F"/>
    <w:rsid w:val="00C27EFE"/>
    <w:rsid w:val="00C300F5"/>
    <w:rsid w:val="00C317AD"/>
    <w:rsid w:val="00C328DE"/>
    <w:rsid w:val="00C33339"/>
    <w:rsid w:val="00C3777D"/>
    <w:rsid w:val="00C427DF"/>
    <w:rsid w:val="00C42D2A"/>
    <w:rsid w:val="00C43D15"/>
    <w:rsid w:val="00C43E05"/>
    <w:rsid w:val="00C51158"/>
    <w:rsid w:val="00C51194"/>
    <w:rsid w:val="00C5263F"/>
    <w:rsid w:val="00C52989"/>
    <w:rsid w:val="00C52E46"/>
    <w:rsid w:val="00C54022"/>
    <w:rsid w:val="00C54321"/>
    <w:rsid w:val="00C545DC"/>
    <w:rsid w:val="00C57E93"/>
    <w:rsid w:val="00C656AE"/>
    <w:rsid w:val="00C659B4"/>
    <w:rsid w:val="00C65ACE"/>
    <w:rsid w:val="00C65BFA"/>
    <w:rsid w:val="00C6664E"/>
    <w:rsid w:val="00C71910"/>
    <w:rsid w:val="00C750A3"/>
    <w:rsid w:val="00C751B2"/>
    <w:rsid w:val="00C80800"/>
    <w:rsid w:val="00C80FE7"/>
    <w:rsid w:val="00C81FE2"/>
    <w:rsid w:val="00C8319E"/>
    <w:rsid w:val="00C836D1"/>
    <w:rsid w:val="00C844C9"/>
    <w:rsid w:val="00C84725"/>
    <w:rsid w:val="00C877B2"/>
    <w:rsid w:val="00C87B7E"/>
    <w:rsid w:val="00C90586"/>
    <w:rsid w:val="00C92862"/>
    <w:rsid w:val="00CA04EE"/>
    <w:rsid w:val="00CA16C4"/>
    <w:rsid w:val="00CA2809"/>
    <w:rsid w:val="00CA37B5"/>
    <w:rsid w:val="00CA4A53"/>
    <w:rsid w:val="00CA4EDE"/>
    <w:rsid w:val="00CA6279"/>
    <w:rsid w:val="00CA6FD5"/>
    <w:rsid w:val="00CA7F98"/>
    <w:rsid w:val="00CB2900"/>
    <w:rsid w:val="00CB44EB"/>
    <w:rsid w:val="00CB57EB"/>
    <w:rsid w:val="00CC0C65"/>
    <w:rsid w:val="00CC11C9"/>
    <w:rsid w:val="00CC1CD2"/>
    <w:rsid w:val="00CC50B1"/>
    <w:rsid w:val="00CC7921"/>
    <w:rsid w:val="00CD20CB"/>
    <w:rsid w:val="00CD4079"/>
    <w:rsid w:val="00CD5663"/>
    <w:rsid w:val="00CD5DF3"/>
    <w:rsid w:val="00CD6450"/>
    <w:rsid w:val="00CE3C1A"/>
    <w:rsid w:val="00CE4939"/>
    <w:rsid w:val="00CE4D43"/>
    <w:rsid w:val="00CE4FD2"/>
    <w:rsid w:val="00CE6328"/>
    <w:rsid w:val="00CE6575"/>
    <w:rsid w:val="00CF184D"/>
    <w:rsid w:val="00CF2074"/>
    <w:rsid w:val="00CF48B7"/>
    <w:rsid w:val="00D05967"/>
    <w:rsid w:val="00D11FE0"/>
    <w:rsid w:val="00D12254"/>
    <w:rsid w:val="00D1392A"/>
    <w:rsid w:val="00D167DD"/>
    <w:rsid w:val="00D1704A"/>
    <w:rsid w:val="00D2054A"/>
    <w:rsid w:val="00D216FB"/>
    <w:rsid w:val="00D30038"/>
    <w:rsid w:val="00D30ECA"/>
    <w:rsid w:val="00D33075"/>
    <w:rsid w:val="00D3333B"/>
    <w:rsid w:val="00D353B9"/>
    <w:rsid w:val="00D36464"/>
    <w:rsid w:val="00D40750"/>
    <w:rsid w:val="00D40D6C"/>
    <w:rsid w:val="00D4158B"/>
    <w:rsid w:val="00D41593"/>
    <w:rsid w:val="00D45EA0"/>
    <w:rsid w:val="00D47B49"/>
    <w:rsid w:val="00D52A5C"/>
    <w:rsid w:val="00D53868"/>
    <w:rsid w:val="00D54403"/>
    <w:rsid w:val="00D5548A"/>
    <w:rsid w:val="00D56E9B"/>
    <w:rsid w:val="00D601B1"/>
    <w:rsid w:val="00D60C00"/>
    <w:rsid w:val="00D72E84"/>
    <w:rsid w:val="00D81588"/>
    <w:rsid w:val="00D829B8"/>
    <w:rsid w:val="00D8414B"/>
    <w:rsid w:val="00D8676C"/>
    <w:rsid w:val="00D902B4"/>
    <w:rsid w:val="00D928A6"/>
    <w:rsid w:val="00D9301C"/>
    <w:rsid w:val="00D93609"/>
    <w:rsid w:val="00D93A18"/>
    <w:rsid w:val="00D93EDC"/>
    <w:rsid w:val="00D94862"/>
    <w:rsid w:val="00DA291F"/>
    <w:rsid w:val="00DA3C5E"/>
    <w:rsid w:val="00DB12C8"/>
    <w:rsid w:val="00DB72F1"/>
    <w:rsid w:val="00DB7330"/>
    <w:rsid w:val="00DB7E6F"/>
    <w:rsid w:val="00DC024E"/>
    <w:rsid w:val="00DC1947"/>
    <w:rsid w:val="00DC20F6"/>
    <w:rsid w:val="00DC2383"/>
    <w:rsid w:val="00DC3411"/>
    <w:rsid w:val="00DC44D7"/>
    <w:rsid w:val="00DC4B4A"/>
    <w:rsid w:val="00DC77AD"/>
    <w:rsid w:val="00DD176D"/>
    <w:rsid w:val="00DD3786"/>
    <w:rsid w:val="00DD3790"/>
    <w:rsid w:val="00DD4541"/>
    <w:rsid w:val="00DD6806"/>
    <w:rsid w:val="00DD73E8"/>
    <w:rsid w:val="00DE1609"/>
    <w:rsid w:val="00DE21DA"/>
    <w:rsid w:val="00DE3959"/>
    <w:rsid w:val="00DE430E"/>
    <w:rsid w:val="00DE48DE"/>
    <w:rsid w:val="00DE5B72"/>
    <w:rsid w:val="00DE5CCB"/>
    <w:rsid w:val="00DF45FF"/>
    <w:rsid w:val="00DF50C7"/>
    <w:rsid w:val="00DF6DDC"/>
    <w:rsid w:val="00DF6F37"/>
    <w:rsid w:val="00DF78A7"/>
    <w:rsid w:val="00E0027B"/>
    <w:rsid w:val="00E025A6"/>
    <w:rsid w:val="00E02DF8"/>
    <w:rsid w:val="00E055BE"/>
    <w:rsid w:val="00E07BD4"/>
    <w:rsid w:val="00E11D7B"/>
    <w:rsid w:val="00E1279B"/>
    <w:rsid w:val="00E13650"/>
    <w:rsid w:val="00E13806"/>
    <w:rsid w:val="00E13EDF"/>
    <w:rsid w:val="00E140F2"/>
    <w:rsid w:val="00E14C16"/>
    <w:rsid w:val="00E15400"/>
    <w:rsid w:val="00E15B29"/>
    <w:rsid w:val="00E15DC2"/>
    <w:rsid w:val="00E22346"/>
    <w:rsid w:val="00E249CC"/>
    <w:rsid w:val="00E26194"/>
    <w:rsid w:val="00E30EF8"/>
    <w:rsid w:val="00E352DA"/>
    <w:rsid w:val="00E37106"/>
    <w:rsid w:val="00E37825"/>
    <w:rsid w:val="00E41000"/>
    <w:rsid w:val="00E41274"/>
    <w:rsid w:val="00E422FD"/>
    <w:rsid w:val="00E43501"/>
    <w:rsid w:val="00E45417"/>
    <w:rsid w:val="00E50371"/>
    <w:rsid w:val="00E53FA0"/>
    <w:rsid w:val="00E540F9"/>
    <w:rsid w:val="00E54FF9"/>
    <w:rsid w:val="00E603CC"/>
    <w:rsid w:val="00E63471"/>
    <w:rsid w:val="00E6425D"/>
    <w:rsid w:val="00E64972"/>
    <w:rsid w:val="00E66051"/>
    <w:rsid w:val="00E70200"/>
    <w:rsid w:val="00E71E90"/>
    <w:rsid w:val="00E72CE1"/>
    <w:rsid w:val="00E73780"/>
    <w:rsid w:val="00E76099"/>
    <w:rsid w:val="00E806BA"/>
    <w:rsid w:val="00E8237A"/>
    <w:rsid w:val="00E85DA3"/>
    <w:rsid w:val="00E86EBC"/>
    <w:rsid w:val="00E87C91"/>
    <w:rsid w:val="00E87FB0"/>
    <w:rsid w:val="00E91BD1"/>
    <w:rsid w:val="00EA020E"/>
    <w:rsid w:val="00EA2906"/>
    <w:rsid w:val="00EA2EF5"/>
    <w:rsid w:val="00EA3247"/>
    <w:rsid w:val="00EA3D37"/>
    <w:rsid w:val="00EA4229"/>
    <w:rsid w:val="00EA59E5"/>
    <w:rsid w:val="00EA5E4E"/>
    <w:rsid w:val="00EB032C"/>
    <w:rsid w:val="00EB1324"/>
    <w:rsid w:val="00EB3CBA"/>
    <w:rsid w:val="00EB402C"/>
    <w:rsid w:val="00EC1E3F"/>
    <w:rsid w:val="00EC2235"/>
    <w:rsid w:val="00ED0CB1"/>
    <w:rsid w:val="00ED1852"/>
    <w:rsid w:val="00ED32A9"/>
    <w:rsid w:val="00ED35A6"/>
    <w:rsid w:val="00ED3A59"/>
    <w:rsid w:val="00ED42CE"/>
    <w:rsid w:val="00ED5A6B"/>
    <w:rsid w:val="00EE5CEC"/>
    <w:rsid w:val="00EF34EC"/>
    <w:rsid w:val="00EF4201"/>
    <w:rsid w:val="00EF4BFC"/>
    <w:rsid w:val="00EF5C16"/>
    <w:rsid w:val="00EF620B"/>
    <w:rsid w:val="00EF7B13"/>
    <w:rsid w:val="00F006CA"/>
    <w:rsid w:val="00F00F19"/>
    <w:rsid w:val="00F026A3"/>
    <w:rsid w:val="00F0598C"/>
    <w:rsid w:val="00F07F3A"/>
    <w:rsid w:val="00F13826"/>
    <w:rsid w:val="00F14D93"/>
    <w:rsid w:val="00F15344"/>
    <w:rsid w:val="00F1737D"/>
    <w:rsid w:val="00F17465"/>
    <w:rsid w:val="00F2281F"/>
    <w:rsid w:val="00F22B52"/>
    <w:rsid w:val="00F24A67"/>
    <w:rsid w:val="00F26177"/>
    <w:rsid w:val="00F2680E"/>
    <w:rsid w:val="00F3101A"/>
    <w:rsid w:val="00F36BF7"/>
    <w:rsid w:val="00F41228"/>
    <w:rsid w:val="00F412E4"/>
    <w:rsid w:val="00F45D20"/>
    <w:rsid w:val="00F463A2"/>
    <w:rsid w:val="00F46EDC"/>
    <w:rsid w:val="00F47812"/>
    <w:rsid w:val="00F5144E"/>
    <w:rsid w:val="00F516D6"/>
    <w:rsid w:val="00F54FA0"/>
    <w:rsid w:val="00F551FC"/>
    <w:rsid w:val="00F55578"/>
    <w:rsid w:val="00F55CF8"/>
    <w:rsid w:val="00F56330"/>
    <w:rsid w:val="00F57F77"/>
    <w:rsid w:val="00F6111B"/>
    <w:rsid w:val="00F6668E"/>
    <w:rsid w:val="00F7067A"/>
    <w:rsid w:val="00F71AE3"/>
    <w:rsid w:val="00F7433F"/>
    <w:rsid w:val="00F74410"/>
    <w:rsid w:val="00F75309"/>
    <w:rsid w:val="00F80337"/>
    <w:rsid w:val="00F80B7E"/>
    <w:rsid w:val="00F828FF"/>
    <w:rsid w:val="00F841B1"/>
    <w:rsid w:val="00F86CD5"/>
    <w:rsid w:val="00F8763F"/>
    <w:rsid w:val="00F87797"/>
    <w:rsid w:val="00F9050C"/>
    <w:rsid w:val="00F93863"/>
    <w:rsid w:val="00F94B7B"/>
    <w:rsid w:val="00F95DB6"/>
    <w:rsid w:val="00FA0C30"/>
    <w:rsid w:val="00FA186E"/>
    <w:rsid w:val="00FA422F"/>
    <w:rsid w:val="00FA43DB"/>
    <w:rsid w:val="00FA6F88"/>
    <w:rsid w:val="00FA71B5"/>
    <w:rsid w:val="00FB18A2"/>
    <w:rsid w:val="00FB3E0F"/>
    <w:rsid w:val="00FB41C7"/>
    <w:rsid w:val="00FC3A76"/>
    <w:rsid w:val="00FC3A9F"/>
    <w:rsid w:val="00FC7D5F"/>
    <w:rsid w:val="00FD5A2D"/>
    <w:rsid w:val="00FD61C2"/>
    <w:rsid w:val="00FD7ECB"/>
    <w:rsid w:val="00FE56E7"/>
    <w:rsid w:val="00FE73D5"/>
    <w:rsid w:val="00FE787D"/>
    <w:rsid w:val="00FE79B9"/>
    <w:rsid w:val="00FF175C"/>
    <w:rsid w:val="00FF20B8"/>
    <w:rsid w:val="00FF3EE4"/>
    <w:rsid w:val="00FF42E4"/>
    <w:rsid w:val="00FF7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  <v:textbox inset="0,0,0,0"/>
    </o:shapedefaults>
    <o:shapelayout v:ext="edit">
      <o:idmap v:ext="edit" data="1"/>
    </o:shapelayout>
  </w:shapeDefaults>
  <w:decimalSymbol w:val="."/>
  <w:listSeparator w:val=","/>
  <w14:docId w14:val="12F2E9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4"/>
        <w:szCs w:val="24"/>
        <w:lang w:val="en-GB" w:eastAsia="en-GB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rsid w:val="005A2ED8"/>
  </w:style>
  <w:style w:type="paragraph" w:styleId="Heading1">
    <w:name w:val="heading 1"/>
    <w:basedOn w:val="Normal"/>
    <w:next w:val="Normal"/>
    <w:rsid w:val="005A2ED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rsid w:val="005A2ED8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rsid w:val="005A2ED8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1"/>
    <w:rsid w:val="0060003D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uiPriority w:val="99"/>
    <w:semiHidden/>
    <w:rsid w:val="007823FF"/>
    <w:rPr>
      <w:rFonts w:ascii="Lucida Grande" w:hAnsi="Lucida Grande"/>
      <w:sz w:val="18"/>
      <w:szCs w:val="18"/>
    </w:rPr>
  </w:style>
  <w:style w:type="paragraph" w:customStyle="1" w:styleId="01PaperTitle">
    <w:name w:val="01 Paper Title"/>
    <w:qFormat/>
    <w:rsid w:val="00E50371"/>
    <w:pPr>
      <w:spacing w:after="180" w:line="360" w:lineRule="exact"/>
    </w:pPr>
    <w:rPr>
      <w:b/>
      <w:position w:val="7"/>
      <w:sz w:val="32"/>
      <w:szCs w:val="32"/>
    </w:rPr>
  </w:style>
  <w:style w:type="paragraph" w:customStyle="1" w:styleId="02PaperAuthors">
    <w:name w:val="02 Paper Authors"/>
    <w:qFormat/>
    <w:rsid w:val="009101D8"/>
    <w:pPr>
      <w:spacing w:line="240" w:lineRule="exact"/>
    </w:pPr>
    <w:rPr>
      <w:b/>
      <w:noProof/>
      <w:sz w:val="22"/>
      <w:szCs w:val="22"/>
    </w:rPr>
  </w:style>
  <w:style w:type="paragraph" w:customStyle="1" w:styleId="G1aFigureImage">
    <w:name w:val="G1a Figure Image"/>
    <w:next w:val="G1bFigureCaption"/>
    <w:qFormat/>
    <w:rsid w:val="00236D7F"/>
    <w:pPr>
      <w:shd w:val="solid" w:color="FFFFFF" w:fill="FFFFFF"/>
      <w:spacing w:before="160" w:after="40"/>
      <w:jc w:val="center"/>
    </w:pPr>
    <w:rPr>
      <w:sz w:val="18"/>
    </w:rPr>
  </w:style>
  <w:style w:type="paragraph" w:customStyle="1" w:styleId="03Abstract">
    <w:name w:val="03 Abstract"/>
    <w:qFormat/>
    <w:rsid w:val="00E50371"/>
    <w:pPr>
      <w:spacing w:after="200" w:line="240" w:lineRule="exact"/>
      <w:jc w:val="both"/>
    </w:pPr>
    <w:rPr>
      <w:b/>
      <w:sz w:val="18"/>
      <w:szCs w:val="18"/>
    </w:rPr>
  </w:style>
  <w:style w:type="paragraph" w:customStyle="1" w:styleId="04AHeading">
    <w:name w:val="04 A Heading"/>
    <w:next w:val="08ArticleText"/>
    <w:qFormat/>
    <w:rsid w:val="00E50371"/>
    <w:pPr>
      <w:spacing w:before="240" w:after="120" w:line="240" w:lineRule="exact"/>
    </w:pPr>
    <w:rPr>
      <w:b/>
      <w:sz w:val="22"/>
    </w:rPr>
  </w:style>
  <w:style w:type="paragraph" w:customStyle="1" w:styleId="08ArticleText">
    <w:name w:val="08 Article Text"/>
    <w:qFormat/>
    <w:rsid w:val="00E50371"/>
    <w:pPr>
      <w:widowControl w:val="0"/>
      <w:tabs>
        <w:tab w:val="left" w:pos="198"/>
      </w:tabs>
      <w:spacing w:line="230" w:lineRule="exact"/>
      <w:jc w:val="both"/>
    </w:pPr>
    <w:rPr>
      <w:sz w:val="18"/>
      <w:szCs w:val="18"/>
    </w:rPr>
  </w:style>
  <w:style w:type="paragraph" w:customStyle="1" w:styleId="N2Footnotes">
    <w:name w:val="N2 Footnotes"/>
    <w:qFormat/>
    <w:rsid w:val="00D5548A"/>
    <w:pPr>
      <w:tabs>
        <w:tab w:val="left" w:pos="142"/>
      </w:tabs>
      <w:spacing w:line="190" w:lineRule="exact"/>
      <w:jc w:val="both"/>
    </w:pPr>
    <w:rPr>
      <w:noProof/>
      <w:sz w:val="16"/>
    </w:rPr>
  </w:style>
  <w:style w:type="paragraph" w:customStyle="1" w:styleId="N3References">
    <w:name w:val="N3 References"/>
    <w:qFormat/>
    <w:rsid w:val="00D5548A"/>
    <w:pPr>
      <w:tabs>
        <w:tab w:val="left" w:pos="284"/>
      </w:tabs>
      <w:spacing w:line="190" w:lineRule="exact"/>
      <w:ind w:left="284" w:hanging="284"/>
      <w:jc w:val="both"/>
    </w:pPr>
    <w:rPr>
      <w:noProof/>
      <w:sz w:val="16"/>
    </w:rPr>
  </w:style>
  <w:style w:type="paragraph" w:customStyle="1" w:styleId="L1Receivedaccepteddates">
    <w:name w:val="L1 Received/accepted dates"/>
    <w:next w:val="Normal"/>
    <w:qFormat/>
    <w:rsid w:val="009101D8"/>
    <w:pPr>
      <w:spacing w:before="180" w:line="240" w:lineRule="exact"/>
    </w:pPr>
    <w:rPr>
      <w:b/>
      <w:i/>
      <w:noProof/>
      <w:sz w:val="18"/>
    </w:rPr>
  </w:style>
  <w:style w:type="paragraph" w:customStyle="1" w:styleId="L2DOI">
    <w:name w:val="L2 DOI"/>
    <w:next w:val="03Abstract"/>
    <w:qFormat/>
    <w:rsid w:val="007909CC"/>
    <w:pPr>
      <w:spacing w:after="240" w:line="240" w:lineRule="exact"/>
    </w:pPr>
    <w:rPr>
      <w:b/>
      <w:noProof/>
      <w:sz w:val="18"/>
      <w:szCs w:val="18"/>
    </w:rPr>
  </w:style>
  <w:style w:type="paragraph" w:customStyle="1" w:styleId="N1AuthorAddresses">
    <w:name w:val="N1 Author Addresses"/>
    <w:qFormat/>
    <w:rsid w:val="00D5548A"/>
    <w:pPr>
      <w:spacing w:line="190" w:lineRule="exact"/>
    </w:pPr>
    <w:rPr>
      <w:i/>
      <w:sz w:val="16"/>
    </w:rPr>
  </w:style>
  <w:style w:type="paragraph" w:customStyle="1" w:styleId="05BHeading">
    <w:name w:val="05 B Heading"/>
    <w:next w:val="08ArticleText"/>
    <w:qFormat/>
    <w:rsid w:val="00E50371"/>
    <w:pPr>
      <w:spacing w:before="120" w:after="120" w:line="200" w:lineRule="exact"/>
      <w:jc w:val="both"/>
    </w:pPr>
    <w:rPr>
      <w:b/>
      <w:sz w:val="18"/>
    </w:rPr>
  </w:style>
  <w:style w:type="paragraph" w:customStyle="1" w:styleId="06CHeading">
    <w:name w:val="06 C Heading"/>
    <w:next w:val="08ArticleText"/>
    <w:qFormat/>
    <w:rsid w:val="00E50371"/>
    <w:pPr>
      <w:spacing w:line="200" w:lineRule="exact"/>
      <w:jc w:val="both"/>
    </w:pPr>
    <w:rPr>
      <w:b/>
      <w:sz w:val="18"/>
    </w:rPr>
  </w:style>
  <w:style w:type="paragraph" w:customStyle="1" w:styleId="07DHeading">
    <w:name w:val="07 D Heading"/>
    <w:next w:val="08ArticleText"/>
    <w:qFormat/>
    <w:rsid w:val="00E50371"/>
    <w:pPr>
      <w:spacing w:line="200" w:lineRule="exact"/>
      <w:jc w:val="both"/>
    </w:pPr>
    <w:rPr>
      <w:i/>
      <w:sz w:val="18"/>
    </w:rPr>
  </w:style>
  <w:style w:type="paragraph" w:styleId="Header">
    <w:name w:val="header"/>
    <w:basedOn w:val="Normal"/>
    <w:rsid w:val="00D40D6C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D40D6C"/>
    <w:pPr>
      <w:tabs>
        <w:tab w:val="center" w:pos="4153"/>
        <w:tab w:val="right" w:pos="8306"/>
      </w:tabs>
    </w:pPr>
  </w:style>
  <w:style w:type="character" w:styleId="LineNumber">
    <w:name w:val="line number"/>
    <w:basedOn w:val="DefaultParagraphFont"/>
    <w:rsid w:val="004E1FDE"/>
    <w:rPr>
      <w:rFonts w:ascii="Times New Roman" w:hAnsi="Times New Roman"/>
      <w:sz w:val="10"/>
    </w:rPr>
  </w:style>
  <w:style w:type="paragraph" w:customStyle="1" w:styleId="G1bFigureCaption">
    <w:name w:val="G1b Figure Caption"/>
    <w:basedOn w:val="Normal"/>
    <w:next w:val="08ArticleText"/>
    <w:qFormat/>
    <w:rsid w:val="00ED5A6B"/>
    <w:pPr>
      <w:shd w:val="solid" w:color="FFFFFF" w:fill="FFFFFF"/>
      <w:spacing w:before="40" w:after="160" w:line="190" w:lineRule="exact"/>
      <w:jc w:val="center"/>
    </w:pPr>
    <w:rPr>
      <w:sz w:val="16"/>
    </w:rPr>
  </w:style>
  <w:style w:type="paragraph" w:customStyle="1" w:styleId="G2UncaptionedImage">
    <w:name w:val="G2 Uncaptioned Image"/>
    <w:next w:val="08ArticleText"/>
    <w:qFormat/>
    <w:rsid w:val="00236D7F"/>
    <w:pPr>
      <w:shd w:val="solid" w:color="FFFFFF" w:fill="FFFFFF"/>
      <w:spacing w:before="160" w:after="160"/>
      <w:jc w:val="center"/>
    </w:pPr>
    <w:rPr>
      <w:sz w:val="18"/>
    </w:rPr>
  </w:style>
  <w:style w:type="paragraph" w:customStyle="1" w:styleId="G3SingleColumnEquation">
    <w:name w:val="G3 Single Column Equation"/>
    <w:next w:val="08ArticleText"/>
    <w:qFormat/>
    <w:rsid w:val="0069118F"/>
    <w:pPr>
      <w:tabs>
        <w:tab w:val="center" w:pos="2155"/>
        <w:tab w:val="right" w:pos="4706"/>
      </w:tabs>
      <w:spacing w:before="160" w:after="160"/>
    </w:pPr>
    <w:rPr>
      <w:sz w:val="18"/>
    </w:rPr>
  </w:style>
  <w:style w:type="paragraph" w:customStyle="1" w:styleId="G4aTableTitle">
    <w:name w:val="G4a Table Title"/>
    <w:qFormat/>
    <w:rsid w:val="00236D7F"/>
    <w:pPr>
      <w:keepNext/>
      <w:keepLines/>
      <w:pBdr>
        <w:bottom w:val="single" w:sz="6" w:space="1" w:color="auto"/>
      </w:pBdr>
      <w:spacing w:before="120" w:after="120" w:line="190" w:lineRule="exact"/>
    </w:pPr>
    <w:rPr>
      <w:sz w:val="16"/>
    </w:rPr>
  </w:style>
  <w:style w:type="paragraph" w:customStyle="1" w:styleId="G4cTableFootnote">
    <w:name w:val="G4c Table Footnote"/>
    <w:qFormat/>
    <w:rsid w:val="003F4A2D"/>
    <w:pPr>
      <w:keepLines/>
      <w:pBdr>
        <w:bottom w:val="single" w:sz="6" w:space="1" w:color="auto"/>
      </w:pBdr>
      <w:spacing w:before="120" w:after="60"/>
    </w:pPr>
    <w:rPr>
      <w:sz w:val="16"/>
    </w:rPr>
  </w:style>
  <w:style w:type="table" w:styleId="TableGrid">
    <w:name w:val="Table Grid"/>
    <w:basedOn w:val="TableNormal"/>
    <w:rsid w:val="00CD5663"/>
    <w:tblPr>
      <w:jc w:val="center"/>
      <w:tblInd w:w="0" w:type="dxa"/>
      <w:tblCellMar>
        <w:top w:w="0" w:type="dxa"/>
        <w:left w:w="0" w:type="dxa"/>
        <w:bottom w:w="0" w:type="dxa"/>
        <w:right w:w="0" w:type="dxa"/>
      </w:tblCellMar>
    </w:tblPr>
    <w:trPr>
      <w:jc w:val="center"/>
    </w:trPr>
  </w:style>
  <w:style w:type="paragraph" w:customStyle="1" w:styleId="G4bTableBody">
    <w:name w:val="G4b Table Body"/>
    <w:qFormat/>
    <w:rsid w:val="003F4A2D"/>
    <w:pPr>
      <w:keepNext/>
      <w:keepLines/>
      <w:jc w:val="center"/>
    </w:pPr>
    <w:rPr>
      <w:sz w:val="16"/>
      <w:szCs w:val="16"/>
    </w:rPr>
  </w:style>
  <w:style w:type="paragraph" w:styleId="EndnoteText">
    <w:name w:val="endnote text"/>
    <w:basedOn w:val="Normal"/>
    <w:semiHidden/>
    <w:rsid w:val="004C27D7"/>
    <w:pPr>
      <w:spacing w:line="190" w:lineRule="exact"/>
      <w:ind w:left="284" w:hanging="284"/>
    </w:pPr>
    <w:rPr>
      <w:sz w:val="16"/>
    </w:rPr>
  </w:style>
  <w:style w:type="character" w:styleId="EndnoteReference">
    <w:name w:val="endnote reference"/>
    <w:basedOn w:val="DefaultParagraphFont"/>
    <w:semiHidden/>
    <w:rsid w:val="004C27D7"/>
    <w:rPr>
      <w:vertAlign w:val="superscript"/>
    </w:rPr>
  </w:style>
  <w:style w:type="paragraph" w:customStyle="1" w:styleId="RefOrdinal">
    <w:name w:val="RefOrdinal"/>
    <w:rsid w:val="008128EC"/>
    <w:rPr>
      <w:sz w:val="16"/>
      <w:szCs w:val="16"/>
    </w:rPr>
  </w:style>
  <w:style w:type="paragraph" w:customStyle="1" w:styleId="H1RunningHeader">
    <w:name w:val="H1 Running Header"/>
    <w:rsid w:val="00D216FB"/>
    <w:pPr>
      <w:pBdr>
        <w:bottom w:val="single" w:sz="4" w:space="2" w:color="auto"/>
      </w:pBdr>
      <w:tabs>
        <w:tab w:val="right" w:pos="9923"/>
      </w:tabs>
    </w:pPr>
    <w:rPr>
      <w:rFonts w:ascii="Myriad Pro" w:hAnsi="Myriad Pro" w:cs="Arial"/>
      <w:w w:val="108"/>
    </w:rPr>
  </w:style>
  <w:style w:type="character" w:customStyle="1" w:styleId="C1Gray">
    <w:name w:val="C1 Gray"/>
    <w:rsid w:val="00512C15"/>
    <w:rPr>
      <w:color w:val="666666"/>
      <w:lang w:val="fr-FR"/>
    </w:rPr>
  </w:style>
  <w:style w:type="paragraph" w:customStyle="1" w:styleId="F1RunningFooter">
    <w:name w:val="F1 Running Footer"/>
    <w:rsid w:val="00512C15"/>
    <w:pPr>
      <w:pBdr>
        <w:top w:val="single" w:sz="6" w:space="1" w:color="auto"/>
      </w:pBdr>
      <w:tabs>
        <w:tab w:val="right" w:pos="9923"/>
      </w:tabs>
    </w:pPr>
    <w:rPr>
      <w:rFonts w:ascii="Myriad Pro" w:hAnsi="Myriad Pro" w:cs="Arial"/>
      <w:w w:val="108"/>
      <w:sz w:val="17"/>
      <w:szCs w:val="17"/>
    </w:rPr>
  </w:style>
  <w:style w:type="character" w:styleId="PageNumber">
    <w:name w:val="page number"/>
    <w:basedOn w:val="DefaultParagraphFont"/>
    <w:rsid w:val="008C11DC"/>
  </w:style>
  <w:style w:type="paragraph" w:customStyle="1" w:styleId="09ListText">
    <w:name w:val="09 List Text"/>
    <w:basedOn w:val="08ArticleText"/>
    <w:qFormat/>
    <w:rsid w:val="0072442A"/>
    <w:pPr>
      <w:tabs>
        <w:tab w:val="clear" w:pos="198"/>
        <w:tab w:val="left" w:pos="284"/>
      </w:tabs>
      <w:ind w:left="284" w:hanging="284"/>
    </w:pPr>
  </w:style>
  <w:style w:type="character" w:styleId="Hyperlink">
    <w:name w:val="Hyperlink"/>
    <w:basedOn w:val="DefaultParagraphFont"/>
    <w:rsid w:val="0060003D"/>
    <w:rPr>
      <w:color w:val="0000FF" w:themeColor="hyperlink"/>
      <w:u w:val="single"/>
    </w:rPr>
  </w:style>
  <w:style w:type="character" w:customStyle="1" w:styleId="BalloonTextChar1">
    <w:name w:val="Balloon Text Char1"/>
    <w:basedOn w:val="DefaultParagraphFont"/>
    <w:link w:val="BalloonText"/>
    <w:rsid w:val="0060003D"/>
    <w:rPr>
      <w:rFonts w:asciiTheme="majorHAnsi" w:eastAsiaTheme="majorEastAsia" w:hAnsiTheme="majorHAnsi" w:cstheme="majorBidi"/>
      <w:sz w:val="16"/>
      <w:szCs w:val="16"/>
    </w:rPr>
  </w:style>
  <w:style w:type="character" w:styleId="CommentReference">
    <w:name w:val="annotation reference"/>
    <w:basedOn w:val="DefaultParagraphFont"/>
    <w:rsid w:val="00387EA2"/>
    <w:rPr>
      <w:sz w:val="18"/>
      <w:szCs w:val="18"/>
    </w:rPr>
  </w:style>
  <w:style w:type="paragraph" w:styleId="CommentText">
    <w:name w:val="annotation text"/>
    <w:basedOn w:val="Normal"/>
    <w:link w:val="CommentTextChar"/>
    <w:rsid w:val="00387EA2"/>
  </w:style>
  <w:style w:type="character" w:customStyle="1" w:styleId="CommentTextChar">
    <w:name w:val="Comment Text Char"/>
    <w:basedOn w:val="DefaultParagraphFont"/>
    <w:link w:val="CommentText"/>
    <w:rsid w:val="00387EA2"/>
    <w:rPr>
      <w:sz w:val="24"/>
    </w:rPr>
  </w:style>
  <w:style w:type="paragraph" w:styleId="CommentSubject">
    <w:name w:val="annotation subject"/>
    <w:basedOn w:val="CommentText"/>
    <w:next w:val="CommentText"/>
    <w:link w:val="CommentSubjectChar"/>
    <w:rsid w:val="00387E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387EA2"/>
    <w:rPr>
      <w:b/>
      <w:bCs/>
      <w:sz w:val="24"/>
    </w:rPr>
  </w:style>
  <w:style w:type="character" w:customStyle="1" w:styleId="st">
    <w:name w:val="st"/>
    <w:basedOn w:val="DefaultParagraphFont"/>
    <w:rsid w:val="00923AF0"/>
  </w:style>
  <w:style w:type="paragraph" w:styleId="Revision">
    <w:name w:val="Revision"/>
    <w:hidden/>
    <w:uiPriority w:val="99"/>
    <w:semiHidden/>
    <w:rsid w:val="00E055BE"/>
  </w:style>
  <w:style w:type="character" w:styleId="PlaceholderText">
    <w:name w:val="Placeholder Text"/>
    <w:basedOn w:val="DefaultParagraphFont"/>
    <w:rsid w:val="00F94B7B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4"/>
        <w:szCs w:val="24"/>
        <w:lang w:val="en-GB" w:eastAsia="en-GB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rsid w:val="005A2ED8"/>
  </w:style>
  <w:style w:type="paragraph" w:styleId="Heading1">
    <w:name w:val="heading 1"/>
    <w:basedOn w:val="Normal"/>
    <w:next w:val="Normal"/>
    <w:rsid w:val="005A2ED8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rsid w:val="005A2ED8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rsid w:val="005A2ED8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1"/>
    <w:rsid w:val="0060003D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uiPriority w:val="99"/>
    <w:semiHidden/>
    <w:rsid w:val="007823FF"/>
    <w:rPr>
      <w:rFonts w:ascii="Lucida Grande" w:hAnsi="Lucida Grande"/>
      <w:sz w:val="18"/>
      <w:szCs w:val="18"/>
    </w:rPr>
  </w:style>
  <w:style w:type="paragraph" w:customStyle="1" w:styleId="01PaperTitle">
    <w:name w:val="01 Paper Title"/>
    <w:qFormat/>
    <w:rsid w:val="00E50371"/>
    <w:pPr>
      <w:spacing w:after="180" w:line="360" w:lineRule="exact"/>
    </w:pPr>
    <w:rPr>
      <w:b/>
      <w:position w:val="7"/>
      <w:sz w:val="32"/>
      <w:szCs w:val="32"/>
    </w:rPr>
  </w:style>
  <w:style w:type="paragraph" w:customStyle="1" w:styleId="02PaperAuthors">
    <w:name w:val="02 Paper Authors"/>
    <w:qFormat/>
    <w:rsid w:val="009101D8"/>
    <w:pPr>
      <w:spacing w:line="240" w:lineRule="exact"/>
    </w:pPr>
    <w:rPr>
      <w:b/>
      <w:noProof/>
      <w:sz w:val="22"/>
      <w:szCs w:val="22"/>
    </w:rPr>
  </w:style>
  <w:style w:type="paragraph" w:customStyle="1" w:styleId="G1aFigureImage">
    <w:name w:val="G1a Figure Image"/>
    <w:next w:val="G1bFigureCaption"/>
    <w:qFormat/>
    <w:rsid w:val="00236D7F"/>
    <w:pPr>
      <w:shd w:val="solid" w:color="FFFFFF" w:fill="FFFFFF"/>
      <w:spacing w:before="160" w:after="40"/>
      <w:jc w:val="center"/>
    </w:pPr>
    <w:rPr>
      <w:sz w:val="18"/>
    </w:rPr>
  </w:style>
  <w:style w:type="paragraph" w:customStyle="1" w:styleId="03Abstract">
    <w:name w:val="03 Abstract"/>
    <w:qFormat/>
    <w:rsid w:val="00E50371"/>
    <w:pPr>
      <w:spacing w:after="200" w:line="240" w:lineRule="exact"/>
      <w:jc w:val="both"/>
    </w:pPr>
    <w:rPr>
      <w:b/>
      <w:sz w:val="18"/>
      <w:szCs w:val="18"/>
    </w:rPr>
  </w:style>
  <w:style w:type="paragraph" w:customStyle="1" w:styleId="04AHeading">
    <w:name w:val="04 A Heading"/>
    <w:next w:val="08ArticleText"/>
    <w:qFormat/>
    <w:rsid w:val="00E50371"/>
    <w:pPr>
      <w:spacing w:before="240" w:after="120" w:line="240" w:lineRule="exact"/>
    </w:pPr>
    <w:rPr>
      <w:b/>
      <w:sz w:val="22"/>
    </w:rPr>
  </w:style>
  <w:style w:type="paragraph" w:customStyle="1" w:styleId="08ArticleText">
    <w:name w:val="08 Article Text"/>
    <w:qFormat/>
    <w:rsid w:val="00E50371"/>
    <w:pPr>
      <w:widowControl w:val="0"/>
      <w:tabs>
        <w:tab w:val="left" w:pos="198"/>
      </w:tabs>
      <w:spacing w:line="230" w:lineRule="exact"/>
      <w:jc w:val="both"/>
    </w:pPr>
    <w:rPr>
      <w:sz w:val="18"/>
      <w:szCs w:val="18"/>
    </w:rPr>
  </w:style>
  <w:style w:type="paragraph" w:customStyle="1" w:styleId="N2Footnotes">
    <w:name w:val="N2 Footnotes"/>
    <w:qFormat/>
    <w:rsid w:val="00D5548A"/>
    <w:pPr>
      <w:tabs>
        <w:tab w:val="left" w:pos="142"/>
      </w:tabs>
      <w:spacing w:line="190" w:lineRule="exact"/>
      <w:jc w:val="both"/>
    </w:pPr>
    <w:rPr>
      <w:noProof/>
      <w:sz w:val="16"/>
    </w:rPr>
  </w:style>
  <w:style w:type="paragraph" w:customStyle="1" w:styleId="N3References">
    <w:name w:val="N3 References"/>
    <w:qFormat/>
    <w:rsid w:val="00D5548A"/>
    <w:pPr>
      <w:tabs>
        <w:tab w:val="left" w:pos="284"/>
      </w:tabs>
      <w:spacing w:line="190" w:lineRule="exact"/>
      <w:ind w:left="284" w:hanging="284"/>
      <w:jc w:val="both"/>
    </w:pPr>
    <w:rPr>
      <w:noProof/>
      <w:sz w:val="16"/>
    </w:rPr>
  </w:style>
  <w:style w:type="paragraph" w:customStyle="1" w:styleId="L1Receivedaccepteddates">
    <w:name w:val="L1 Received/accepted dates"/>
    <w:next w:val="Normal"/>
    <w:qFormat/>
    <w:rsid w:val="009101D8"/>
    <w:pPr>
      <w:spacing w:before="180" w:line="240" w:lineRule="exact"/>
    </w:pPr>
    <w:rPr>
      <w:b/>
      <w:i/>
      <w:noProof/>
      <w:sz w:val="18"/>
    </w:rPr>
  </w:style>
  <w:style w:type="paragraph" w:customStyle="1" w:styleId="L2DOI">
    <w:name w:val="L2 DOI"/>
    <w:next w:val="03Abstract"/>
    <w:qFormat/>
    <w:rsid w:val="007909CC"/>
    <w:pPr>
      <w:spacing w:after="240" w:line="240" w:lineRule="exact"/>
    </w:pPr>
    <w:rPr>
      <w:b/>
      <w:noProof/>
      <w:sz w:val="18"/>
      <w:szCs w:val="18"/>
    </w:rPr>
  </w:style>
  <w:style w:type="paragraph" w:customStyle="1" w:styleId="N1AuthorAddresses">
    <w:name w:val="N1 Author Addresses"/>
    <w:qFormat/>
    <w:rsid w:val="00D5548A"/>
    <w:pPr>
      <w:spacing w:line="190" w:lineRule="exact"/>
    </w:pPr>
    <w:rPr>
      <w:i/>
      <w:sz w:val="16"/>
    </w:rPr>
  </w:style>
  <w:style w:type="paragraph" w:customStyle="1" w:styleId="05BHeading">
    <w:name w:val="05 B Heading"/>
    <w:next w:val="08ArticleText"/>
    <w:qFormat/>
    <w:rsid w:val="00E50371"/>
    <w:pPr>
      <w:spacing w:before="120" w:after="120" w:line="200" w:lineRule="exact"/>
      <w:jc w:val="both"/>
    </w:pPr>
    <w:rPr>
      <w:b/>
      <w:sz w:val="18"/>
    </w:rPr>
  </w:style>
  <w:style w:type="paragraph" w:customStyle="1" w:styleId="06CHeading">
    <w:name w:val="06 C Heading"/>
    <w:next w:val="08ArticleText"/>
    <w:qFormat/>
    <w:rsid w:val="00E50371"/>
    <w:pPr>
      <w:spacing w:line="200" w:lineRule="exact"/>
      <w:jc w:val="both"/>
    </w:pPr>
    <w:rPr>
      <w:b/>
      <w:sz w:val="18"/>
    </w:rPr>
  </w:style>
  <w:style w:type="paragraph" w:customStyle="1" w:styleId="07DHeading">
    <w:name w:val="07 D Heading"/>
    <w:next w:val="08ArticleText"/>
    <w:qFormat/>
    <w:rsid w:val="00E50371"/>
    <w:pPr>
      <w:spacing w:line="200" w:lineRule="exact"/>
      <w:jc w:val="both"/>
    </w:pPr>
    <w:rPr>
      <w:i/>
      <w:sz w:val="18"/>
    </w:rPr>
  </w:style>
  <w:style w:type="paragraph" w:styleId="Header">
    <w:name w:val="header"/>
    <w:basedOn w:val="Normal"/>
    <w:rsid w:val="00D40D6C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D40D6C"/>
    <w:pPr>
      <w:tabs>
        <w:tab w:val="center" w:pos="4153"/>
        <w:tab w:val="right" w:pos="8306"/>
      </w:tabs>
    </w:pPr>
  </w:style>
  <w:style w:type="character" w:styleId="LineNumber">
    <w:name w:val="line number"/>
    <w:basedOn w:val="DefaultParagraphFont"/>
    <w:rsid w:val="004E1FDE"/>
    <w:rPr>
      <w:rFonts w:ascii="Times New Roman" w:hAnsi="Times New Roman"/>
      <w:sz w:val="10"/>
    </w:rPr>
  </w:style>
  <w:style w:type="paragraph" w:customStyle="1" w:styleId="G1bFigureCaption">
    <w:name w:val="G1b Figure Caption"/>
    <w:basedOn w:val="Normal"/>
    <w:next w:val="08ArticleText"/>
    <w:qFormat/>
    <w:rsid w:val="00ED5A6B"/>
    <w:pPr>
      <w:shd w:val="solid" w:color="FFFFFF" w:fill="FFFFFF"/>
      <w:spacing w:before="40" w:after="160" w:line="190" w:lineRule="exact"/>
      <w:jc w:val="center"/>
    </w:pPr>
    <w:rPr>
      <w:sz w:val="16"/>
    </w:rPr>
  </w:style>
  <w:style w:type="paragraph" w:customStyle="1" w:styleId="G2UncaptionedImage">
    <w:name w:val="G2 Uncaptioned Image"/>
    <w:next w:val="08ArticleText"/>
    <w:qFormat/>
    <w:rsid w:val="00236D7F"/>
    <w:pPr>
      <w:shd w:val="solid" w:color="FFFFFF" w:fill="FFFFFF"/>
      <w:spacing w:before="160" w:after="160"/>
      <w:jc w:val="center"/>
    </w:pPr>
    <w:rPr>
      <w:sz w:val="18"/>
    </w:rPr>
  </w:style>
  <w:style w:type="paragraph" w:customStyle="1" w:styleId="G3SingleColumnEquation">
    <w:name w:val="G3 Single Column Equation"/>
    <w:next w:val="08ArticleText"/>
    <w:qFormat/>
    <w:rsid w:val="0069118F"/>
    <w:pPr>
      <w:tabs>
        <w:tab w:val="center" w:pos="2155"/>
        <w:tab w:val="right" w:pos="4706"/>
      </w:tabs>
      <w:spacing w:before="160" w:after="160"/>
    </w:pPr>
    <w:rPr>
      <w:sz w:val="18"/>
    </w:rPr>
  </w:style>
  <w:style w:type="paragraph" w:customStyle="1" w:styleId="G4aTableTitle">
    <w:name w:val="G4a Table Title"/>
    <w:qFormat/>
    <w:rsid w:val="00236D7F"/>
    <w:pPr>
      <w:keepNext/>
      <w:keepLines/>
      <w:pBdr>
        <w:bottom w:val="single" w:sz="6" w:space="1" w:color="auto"/>
      </w:pBdr>
      <w:spacing w:before="120" w:after="120" w:line="190" w:lineRule="exact"/>
    </w:pPr>
    <w:rPr>
      <w:sz w:val="16"/>
    </w:rPr>
  </w:style>
  <w:style w:type="paragraph" w:customStyle="1" w:styleId="G4cTableFootnote">
    <w:name w:val="G4c Table Footnote"/>
    <w:qFormat/>
    <w:rsid w:val="003F4A2D"/>
    <w:pPr>
      <w:keepLines/>
      <w:pBdr>
        <w:bottom w:val="single" w:sz="6" w:space="1" w:color="auto"/>
      </w:pBdr>
      <w:spacing w:before="120" w:after="60"/>
    </w:pPr>
    <w:rPr>
      <w:sz w:val="16"/>
    </w:rPr>
  </w:style>
  <w:style w:type="table" w:styleId="TableGrid">
    <w:name w:val="Table Grid"/>
    <w:basedOn w:val="TableNormal"/>
    <w:rsid w:val="00CD5663"/>
    <w:tblPr>
      <w:jc w:val="center"/>
      <w:tblInd w:w="0" w:type="dxa"/>
      <w:tblCellMar>
        <w:top w:w="0" w:type="dxa"/>
        <w:left w:w="0" w:type="dxa"/>
        <w:bottom w:w="0" w:type="dxa"/>
        <w:right w:w="0" w:type="dxa"/>
      </w:tblCellMar>
    </w:tblPr>
    <w:trPr>
      <w:jc w:val="center"/>
    </w:trPr>
  </w:style>
  <w:style w:type="paragraph" w:customStyle="1" w:styleId="G4bTableBody">
    <w:name w:val="G4b Table Body"/>
    <w:qFormat/>
    <w:rsid w:val="003F4A2D"/>
    <w:pPr>
      <w:keepNext/>
      <w:keepLines/>
      <w:jc w:val="center"/>
    </w:pPr>
    <w:rPr>
      <w:sz w:val="16"/>
      <w:szCs w:val="16"/>
    </w:rPr>
  </w:style>
  <w:style w:type="paragraph" w:styleId="EndnoteText">
    <w:name w:val="endnote text"/>
    <w:basedOn w:val="Normal"/>
    <w:semiHidden/>
    <w:rsid w:val="004C27D7"/>
    <w:pPr>
      <w:spacing w:line="190" w:lineRule="exact"/>
      <w:ind w:left="284" w:hanging="284"/>
    </w:pPr>
    <w:rPr>
      <w:sz w:val="16"/>
    </w:rPr>
  </w:style>
  <w:style w:type="character" w:styleId="EndnoteReference">
    <w:name w:val="endnote reference"/>
    <w:basedOn w:val="DefaultParagraphFont"/>
    <w:semiHidden/>
    <w:rsid w:val="004C27D7"/>
    <w:rPr>
      <w:vertAlign w:val="superscript"/>
    </w:rPr>
  </w:style>
  <w:style w:type="paragraph" w:customStyle="1" w:styleId="RefOrdinal">
    <w:name w:val="RefOrdinal"/>
    <w:rsid w:val="008128EC"/>
    <w:rPr>
      <w:sz w:val="16"/>
      <w:szCs w:val="16"/>
    </w:rPr>
  </w:style>
  <w:style w:type="paragraph" w:customStyle="1" w:styleId="H1RunningHeader">
    <w:name w:val="H1 Running Header"/>
    <w:rsid w:val="00D216FB"/>
    <w:pPr>
      <w:pBdr>
        <w:bottom w:val="single" w:sz="4" w:space="2" w:color="auto"/>
      </w:pBdr>
      <w:tabs>
        <w:tab w:val="right" w:pos="9923"/>
      </w:tabs>
    </w:pPr>
    <w:rPr>
      <w:rFonts w:ascii="Myriad Pro" w:hAnsi="Myriad Pro" w:cs="Arial"/>
      <w:w w:val="108"/>
    </w:rPr>
  </w:style>
  <w:style w:type="character" w:customStyle="1" w:styleId="C1Gray">
    <w:name w:val="C1 Gray"/>
    <w:rsid w:val="00512C15"/>
    <w:rPr>
      <w:color w:val="666666"/>
      <w:lang w:val="fr-FR"/>
    </w:rPr>
  </w:style>
  <w:style w:type="paragraph" w:customStyle="1" w:styleId="F1RunningFooter">
    <w:name w:val="F1 Running Footer"/>
    <w:rsid w:val="00512C15"/>
    <w:pPr>
      <w:pBdr>
        <w:top w:val="single" w:sz="6" w:space="1" w:color="auto"/>
      </w:pBdr>
      <w:tabs>
        <w:tab w:val="right" w:pos="9923"/>
      </w:tabs>
    </w:pPr>
    <w:rPr>
      <w:rFonts w:ascii="Myriad Pro" w:hAnsi="Myriad Pro" w:cs="Arial"/>
      <w:w w:val="108"/>
      <w:sz w:val="17"/>
      <w:szCs w:val="17"/>
    </w:rPr>
  </w:style>
  <w:style w:type="character" w:styleId="PageNumber">
    <w:name w:val="page number"/>
    <w:basedOn w:val="DefaultParagraphFont"/>
    <w:rsid w:val="008C11DC"/>
  </w:style>
  <w:style w:type="paragraph" w:customStyle="1" w:styleId="09ListText">
    <w:name w:val="09 List Text"/>
    <w:basedOn w:val="08ArticleText"/>
    <w:qFormat/>
    <w:rsid w:val="0072442A"/>
    <w:pPr>
      <w:tabs>
        <w:tab w:val="clear" w:pos="198"/>
        <w:tab w:val="left" w:pos="284"/>
      </w:tabs>
      <w:ind w:left="284" w:hanging="284"/>
    </w:pPr>
  </w:style>
  <w:style w:type="character" w:styleId="Hyperlink">
    <w:name w:val="Hyperlink"/>
    <w:basedOn w:val="DefaultParagraphFont"/>
    <w:rsid w:val="0060003D"/>
    <w:rPr>
      <w:color w:val="0000FF" w:themeColor="hyperlink"/>
      <w:u w:val="single"/>
    </w:rPr>
  </w:style>
  <w:style w:type="character" w:customStyle="1" w:styleId="BalloonTextChar1">
    <w:name w:val="Balloon Text Char1"/>
    <w:basedOn w:val="DefaultParagraphFont"/>
    <w:link w:val="BalloonText"/>
    <w:rsid w:val="0060003D"/>
    <w:rPr>
      <w:rFonts w:asciiTheme="majorHAnsi" w:eastAsiaTheme="majorEastAsia" w:hAnsiTheme="majorHAnsi" w:cstheme="majorBidi"/>
      <w:sz w:val="16"/>
      <w:szCs w:val="16"/>
    </w:rPr>
  </w:style>
  <w:style w:type="character" w:styleId="CommentReference">
    <w:name w:val="annotation reference"/>
    <w:basedOn w:val="DefaultParagraphFont"/>
    <w:rsid w:val="00387EA2"/>
    <w:rPr>
      <w:sz w:val="18"/>
      <w:szCs w:val="18"/>
    </w:rPr>
  </w:style>
  <w:style w:type="paragraph" w:styleId="CommentText">
    <w:name w:val="annotation text"/>
    <w:basedOn w:val="Normal"/>
    <w:link w:val="CommentTextChar"/>
    <w:rsid w:val="00387EA2"/>
  </w:style>
  <w:style w:type="character" w:customStyle="1" w:styleId="CommentTextChar">
    <w:name w:val="Comment Text Char"/>
    <w:basedOn w:val="DefaultParagraphFont"/>
    <w:link w:val="CommentText"/>
    <w:rsid w:val="00387EA2"/>
    <w:rPr>
      <w:sz w:val="24"/>
    </w:rPr>
  </w:style>
  <w:style w:type="paragraph" w:styleId="CommentSubject">
    <w:name w:val="annotation subject"/>
    <w:basedOn w:val="CommentText"/>
    <w:next w:val="CommentText"/>
    <w:link w:val="CommentSubjectChar"/>
    <w:rsid w:val="00387E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387EA2"/>
    <w:rPr>
      <w:b/>
      <w:bCs/>
      <w:sz w:val="24"/>
    </w:rPr>
  </w:style>
  <w:style w:type="character" w:customStyle="1" w:styleId="st">
    <w:name w:val="st"/>
    <w:basedOn w:val="DefaultParagraphFont"/>
    <w:rsid w:val="00923AF0"/>
  </w:style>
  <w:style w:type="paragraph" w:styleId="Revision">
    <w:name w:val="Revision"/>
    <w:hidden/>
    <w:uiPriority w:val="99"/>
    <w:semiHidden/>
    <w:rsid w:val="00E055BE"/>
  </w:style>
  <w:style w:type="character" w:styleId="PlaceholderText">
    <w:name w:val="Placeholder Text"/>
    <w:basedOn w:val="DefaultParagraphFont"/>
    <w:rsid w:val="00F94B7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21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3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2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02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4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1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3" Type="http://schemas.openxmlformats.org/officeDocument/2006/relationships/styles" Target="styles.xml"/><Relationship Id="rId21" Type="http://schemas.openxmlformats.org/officeDocument/2006/relationships/hyperlink" Target="mailto:rondelez@iis.u-tokyo.ac.jp" TargetMode="Externa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comments" Target="comments.xm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1.png"/><Relationship Id="rId23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enot\AppData\Local\Temp\Temp3_RSC_W2007_COM_32_tcm18-126873.zip\RSC_W2007_COM_32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D1FA1F-5DE2-490D-B5CF-1380A18358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RSC_W2007_COM_32.dotm</Template>
  <TotalTime>0</TotalTime>
  <Pages>3</Pages>
  <Words>4820</Words>
  <Characters>27474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RSC Communication Template (Version 3.2)</vt:lpstr>
    </vt:vector>
  </TitlesOfParts>
  <Company>Royal Society of Chemistry</Company>
  <LinksUpToDate>false</LinksUpToDate>
  <CharactersWithSpaces>32230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RSC Communication Template (Version 3.2)</dc:title>
  <dc:creator>Anthony</dc:creator>
  <cp:lastModifiedBy>Anthony</cp:lastModifiedBy>
  <cp:revision>2</cp:revision>
  <cp:lastPrinted>2013-06-06T07:52:00Z</cp:lastPrinted>
  <dcterms:created xsi:type="dcterms:W3CDTF">2013-06-08T08:14:00Z</dcterms:created>
  <dcterms:modified xsi:type="dcterms:W3CDTF">2013-06-08T08:14:00Z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APERS2_INFO_01">
    <vt:lpwstr>&lt;info&gt;&lt;style id="http://www.zotero.org/styles/chemical-communications"/&gt;&lt;hasBiblio/&gt;&lt;format class="21"/&gt;&lt;count citations="15" publications="17"/&gt;&lt;/info&gt;PAPERS2_INFO_END</vt:lpwstr>
  </property>
</Properties>
</file>